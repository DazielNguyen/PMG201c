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18"/>
          <w:szCs w:val="18"/>
        </w:rPr>
      </w:pPr>
      <w:ins w:author="Dương Huy" w:id="0" w:date="2025-11-29T01:22:46Z">
        <w:r w:rsidDel="00000000" w:rsidR="00000000" w:rsidRPr="00000000">
          <w:rPr>
            <w:sz w:val="18"/>
            <w:szCs w:val="18"/>
            <w:rtl w:val="0"/>
            <w:rPrChange w:author="Dương Huy" w:id="1" w:date="2025-11-29T01:22:46Z">
              <w:rPr/>
            </w:rPrChange>
          </w:rPr>
          <w:t xml:space="preserve">S</w:t>
        </w:r>
      </w:ins>
      <w:r w:rsidDel="00000000" w:rsidR="00000000" w:rsidRPr="00000000">
        <w:rPr>
          <w:sz w:val="18"/>
          <w:szCs w:val="18"/>
          <w:rtl w:val="0"/>
        </w:rPr>
        <w:t xml:space="preserve">FA24</w:t>
      </w:r>
    </w:p>
    <w:p w:rsidR="00000000" w:rsidDel="00000000" w:rsidP="00000000" w:rsidRDefault="00000000" w:rsidRPr="00000000" w14:paraId="00000002">
      <w:pPr>
        <w:rPr>
          <w:sz w:val="18"/>
          <w:szCs w:val="18"/>
        </w:rPr>
      </w:pPr>
      <w:hyperlink r:id="rId6">
        <w:r w:rsidDel="00000000" w:rsidR="00000000" w:rsidRPr="00000000">
          <w:rPr>
            <w:color w:val="1155cc"/>
            <w:sz w:val="18"/>
            <w:szCs w:val="18"/>
            <w:u w:val="single"/>
            <w:rtl w:val="0"/>
          </w:rPr>
          <w:t xml:space="preserve">https://www.facebook.com/photo/?fbid=564519876441529&amp;set=pcb.1158880189145425</w:t>
        </w:r>
      </w:hyperlink>
      <w:r w:rsidDel="00000000" w:rsidR="00000000" w:rsidRPr="00000000">
        <w:rPr>
          <w:sz w:val="18"/>
          <w:szCs w:val="18"/>
          <w:rtl w:val="0"/>
        </w:rPr>
        <w:t xml:space="preserve"> </w:t>
      </w:r>
    </w:p>
    <w:p w:rsidR="00000000" w:rsidDel="00000000" w:rsidP="00000000" w:rsidRDefault="00000000" w:rsidRPr="00000000" w14:paraId="00000003">
      <w:pPr>
        <w:rPr>
          <w:sz w:val="18"/>
          <w:szCs w:val="18"/>
        </w:rPr>
      </w:pPr>
      <w:r w:rsidDel="00000000" w:rsidR="00000000" w:rsidRPr="00000000">
        <w:rPr>
          <w:rtl w:val="0"/>
        </w:rPr>
      </w:r>
    </w:p>
    <w:p w:rsidR="00000000" w:rsidDel="00000000" w:rsidP="00000000" w:rsidRDefault="00000000" w:rsidRPr="00000000" w14:paraId="00000004">
      <w:pPr>
        <w:rPr>
          <w:sz w:val="18"/>
          <w:szCs w:val="18"/>
        </w:rPr>
      </w:pPr>
      <w:r w:rsidDel="00000000" w:rsidR="00000000" w:rsidRPr="00000000">
        <w:rPr>
          <w:sz w:val="18"/>
          <w:szCs w:val="18"/>
          <w:rtl w:val="0"/>
        </w:rPr>
        <w:t xml:space="preserve">True or False: The start time of the project (the early start of the first activity) can be "zero" or "one" depending on your chosen convention.</w:t>
      </w:r>
    </w:p>
    <w:p w:rsidR="00000000" w:rsidDel="00000000" w:rsidP="00000000" w:rsidRDefault="00000000" w:rsidRPr="00000000" w14:paraId="00000005">
      <w:pPr>
        <w:rPr>
          <w:sz w:val="18"/>
          <w:szCs w:val="18"/>
        </w:rPr>
      </w:pPr>
      <w:r w:rsidDel="00000000" w:rsidR="00000000" w:rsidRPr="00000000">
        <w:rPr>
          <w:sz w:val="18"/>
          <w:szCs w:val="18"/>
          <w:rtl w:val="0"/>
        </w:rPr>
        <w:t xml:space="preserve">A. False</w:t>
      </w:r>
    </w:p>
    <w:p w:rsidR="00000000" w:rsidDel="00000000" w:rsidP="00000000" w:rsidRDefault="00000000" w:rsidRPr="00000000" w14:paraId="00000006">
      <w:pPr>
        <w:rPr>
          <w:color w:val="ff0000"/>
          <w:sz w:val="18"/>
          <w:szCs w:val="18"/>
        </w:rPr>
      </w:pPr>
      <w:r w:rsidDel="00000000" w:rsidR="00000000" w:rsidRPr="00000000">
        <w:rPr>
          <w:color w:val="ff0000"/>
          <w:sz w:val="18"/>
          <w:szCs w:val="18"/>
          <w:rtl w:val="0"/>
        </w:rPr>
        <w:t xml:space="preserve">B. True</w:t>
      </w:r>
    </w:p>
    <w:p w:rsidR="00000000" w:rsidDel="00000000" w:rsidP="00000000" w:rsidRDefault="00000000" w:rsidRPr="00000000" w14:paraId="00000007">
      <w:pPr>
        <w:rPr>
          <w:color w:val="ff0000"/>
          <w:sz w:val="18"/>
          <w:szCs w:val="18"/>
        </w:rPr>
      </w:pPr>
      <w:r w:rsidDel="00000000" w:rsidR="00000000" w:rsidRPr="00000000">
        <w:rPr>
          <w:rtl w:val="0"/>
        </w:rPr>
      </w:r>
    </w:p>
    <w:p w:rsidR="00000000" w:rsidDel="00000000" w:rsidP="00000000" w:rsidRDefault="00000000" w:rsidRPr="00000000" w14:paraId="00000008">
      <w:pPr>
        <w:rPr>
          <w:sz w:val="18"/>
          <w:szCs w:val="18"/>
        </w:rPr>
      </w:pPr>
      <w:r w:rsidDel="00000000" w:rsidR="00000000" w:rsidRPr="00000000">
        <w:rPr>
          <w:rtl w:val="0"/>
        </w:rPr>
      </w:r>
    </w:p>
    <w:p w:rsidR="00000000" w:rsidDel="00000000" w:rsidP="00000000" w:rsidRDefault="00000000" w:rsidRPr="00000000" w14:paraId="00000009">
      <w:pPr>
        <w:rPr>
          <w:sz w:val="18"/>
          <w:szCs w:val="18"/>
        </w:rPr>
      </w:pPr>
      <w:r w:rsidDel="00000000" w:rsidR="00000000" w:rsidRPr="00000000">
        <w:rPr>
          <w:sz w:val="18"/>
          <w:szCs w:val="18"/>
        </w:rPr>
        <w:drawing>
          <wp:inline distB="114300" distT="114300" distL="114300" distR="114300">
            <wp:extent cx="5731200" cy="1549400"/>
            <wp:effectExtent b="0" l="0" r="0" t="0"/>
            <wp:docPr id="137" name="image128.png"/>
            <a:graphic>
              <a:graphicData uri="http://schemas.openxmlformats.org/drawingml/2006/picture">
                <pic:pic>
                  <pic:nvPicPr>
                    <pic:cNvPr id="0" name="image128.png"/>
                    <pic:cNvPicPr preferRelativeResize="0"/>
                  </pic:nvPicPr>
                  <pic:blipFill>
                    <a:blip r:embed="rId7"/>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sz w:val="18"/>
          <w:szCs w:val="18"/>
        </w:rPr>
      </w:pPr>
      <w:r w:rsidDel="00000000" w:rsidR="00000000" w:rsidRPr="00000000">
        <w:rPr>
          <w:rtl w:val="0"/>
        </w:rPr>
      </w:r>
    </w:p>
    <w:p w:rsidR="00000000" w:rsidDel="00000000" w:rsidP="00000000" w:rsidRDefault="00000000" w:rsidRPr="00000000" w14:paraId="0000000B">
      <w:pPr>
        <w:rPr>
          <w:sz w:val="18"/>
          <w:szCs w:val="18"/>
        </w:rPr>
      </w:pPr>
      <w:r w:rsidDel="00000000" w:rsidR="00000000" w:rsidRPr="00000000">
        <w:rPr>
          <w:sz w:val="18"/>
          <w:szCs w:val="18"/>
          <w:rtl w:val="0"/>
        </w:rPr>
        <w:t xml:space="preserve">C the sponsor</w:t>
      </w:r>
    </w:p>
    <w:p w:rsidR="00000000" w:rsidDel="00000000" w:rsidP="00000000" w:rsidRDefault="00000000" w:rsidRPr="00000000" w14:paraId="0000000C">
      <w:pPr>
        <w:rPr>
          <w:sz w:val="18"/>
          <w:szCs w:val="18"/>
        </w:rPr>
      </w:pPr>
      <w:r w:rsidDel="00000000" w:rsidR="00000000" w:rsidRPr="00000000">
        <w:rPr>
          <w:rtl w:val="0"/>
        </w:rPr>
      </w:r>
    </w:p>
    <w:p w:rsidR="00000000" w:rsidDel="00000000" w:rsidP="00000000" w:rsidRDefault="00000000" w:rsidRPr="00000000" w14:paraId="0000000D">
      <w:pPr>
        <w:rPr>
          <w:b w:val="1"/>
          <w:bCs w:val="1"/>
          <w:color w:val="0000ff"/>
          <w:sz w:val="18"/>
          <w:szCs w:val="18"/>
        </w:rPr>
      </w:pPr>
      <w:r w:rsidDel="00000000" w:rsidR="00000000" w:rsidRPr="00000000">
        <w:rPr>
          <w:sz w:val="18"/>
          <w:szCs w:val="18"/>
        </w:rPr>
        <w:drawing>
          <wp:inline distB="114300" distT="114300" distL="114300" distR="114300">
            <wp:extent cx="4400550" cy="1771650"/>
            <wp:effectExtent b="0" l="0" r="0" t="0"/>
            <wp:docPr id="122" name="image124.png"/>
            <a:graphic>
              <a:graphicData uri="http://schemas.openxmlformats.org/drawingml/2006/picture">
                <pic:pic>
                  <pic:nvPicPr>
                    <pic:cNvPr id="0" name="image124.png"/>
                    <pic:cNvPicPr preferRelativeResize="0"/>
                  </pic:nvPicPr>
                  <pic:blipFill>
                    <a:blip r:embed="rId8"/>
                    <a:srcRect b="0" l="0" r="0" t="0"/>
                    <a:stretch>
                      <a:fillRect/>
                    </a:stretch>
                  </pic:blipFill>
                  <pic:spPr>
                    <a:xfrm>
                      <a:off x="0" y="0"/>
                      <a:ext cx="44005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sz w:val="18"/>
          <w:szCs w:val="18"/>
        </w:rPr>
      </w:pPr>
      <w:r w:rsidDel="00000000" w:rsidR="00000000" w:rsidRPr="00000000">
        <w:rPr>
          <w:sz w:val="18"/>
          <w:szCs w:val="18"/>
          <w:rtl w:val="0"/>
        </w:rPr>
        <w:t xml:space="preserve">B</w:t>
      </w:r>
    </w:p>
    <w:p w:rsidR="00000000" w:rsidDel="00000000" w:rsidP="00000000" w:rsidRDefault="00000000" w:rsidRPr="00000000" w14:paraId="0000000F">
      <w:pPr>
        <w:rPr>
          <w:sz w:val="18"/>
          <w:szCs w:val="18"/>
        </w:rPr>
      </w:pPr>
      <w:r w:rsidDel="00000000" w:rsidR="00000000" w:rsidRPr="00000000">
        <w:rPr>
          <w:rtl w:val="0"/>
        </w:rPr>
      </w:r>
    </w:p>
    <w:p w:rsidR="00000000" w:rsidDel="00000000" w:rsidP="00000000" w:rsidRDefault="00000000" w:rsidRPr="00000000" w14:paraId="00000010">
      <w:pPr>
        <w:rPr>
          <w:sz w:val="18"/>
          <w:szCs w:val="18"/>
        </w:rPr>
      </w:pPr>
      <w:r w:rsidDel="00000000" w:rsidR="00000000" w:rsidRPr="00000000">
        <w:rPr>
          <w:sz w:val="18"/>
          <w:szCs w:val="18"/>
        </w:rPr>
        <w:drawing>
          <wp:inline distB="114300" distT="114300" distL="114300" distR="114300">
            <wp:extent cx="5731200" cy="1536700"/>
            <wp:effectExtent b="0" l="0" r="0" t="0"/>
            <wp:docPr id="117" name="image108.png"/>
            <a:graphic>
              <a:graphicData uri="http://schemas.openxmlformats.org/drawingml/2006/picture">
                <pic:pic>
                  <pic:nvPicPr>
                    <pic:cNvPr id="0" name="image108.png"/>
                    <pic:cNvPicPr preferRelativeResize="0"/>
                  </pic:nvPicPr>
                  <pic:blipFill>
                    <a:blip r:embed="rId9"/>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sz w:val="18"/>
          <w:szCs w:val="18"/>
        </w:rPr>
      </w:pPr>
      <w:r w:rsidDel="00000000" w:rsidR="00000000" w:rsidRPr="00000000">
        <w:rPr>
          <w:rtl w:val="0"/>
        </w:rPr>
      </w:r>
    </w:p>
    <w:p w:rsidR="00000000" w:rsidDel="00000000" w:rsidP="00000000" w:rsidRDefault="00000000" w:rsidRPr="00000000" w14:paraId="00000012">
      <w:pPr>
        <w:rPr>
          <w:sz w:val="18"/>
          <w:szCs w:val="18"/>
        </w:rPr>
      </w:pPr>
      <w:r w:rsidDel="00000000" w:rsidR="00000000" w:rsidRPr="00000000">
        <w:rPr>
          <w:sz w:val="18"/>
          <w:szCs w:val="18"/>
          <w:rtl w:val="0"/>
        </w:rPr>
        <w:t xml:space="preserve">C One-time improvement </w:t>
      </w:r>
    </w:p>
    <w:p w:rsidR="00000000" w:rsidDel="00000000" w:rsidP="00000000" w:rsidRDefault="00000000" w:rsidRPr="00000000" w14:paraId="00000013">
      <w:pPr>
        <w:rPr>
          <w:sz w:val="18"/>
          <w:szCs w:val="18"/>
        </w:rPr>
      </w:pPr>
      <w:r w:rsidDel="00000000" w:rsidR="00000000" w:rsidRPr="00000000">
        <w:rPr>
          <w:sz w:val="18"/>
          <w:szCs w:val="18"/>
          <w:rtl w:val="0"/>
        </w:rPr>
        <w:t xml:space="preserve">Note: Management satisfaction </w:t>
      </w:r>
    </w:p>
    <w:p w:rsidR="00000000" w:rsidDel="00000000" w:rsidP="00000000" w:rsidRDefault="00000000" w:rsidRPr="00000000" w14:paraId="00000014">
      <w:pPr>
        <w:rPr>
          <w:sz w:val="18"/>
          <w:szCs w:val="18"/>
        </w:rPr>
      </w:pPr>
      <w:r w:rsidDel="00000000" w:rsidR="00000000" w:rsidRPr="00000000">
        <w:rPr>
          <w:sz w:val="18"/>
          <w:szCs w:val="18"/>
        </w:rPr>
        <w:drawing>
          <wp:inline distB="114300" distT="114300" distL="114300" distR="114300">
            <wp:extent cx="5731200" cy="1612900"/>
            <wp:effectExtent b="0" l="0" r="0" t="0"/>
            <wp:docPr id="72" name="image79.png"/>
            <a:graphic>
              <a:graphicData uri="http://schemas.openxmlformats.org/drawingml/2006/picture">
                <pic:pic>
                  <pic:nvPicPr>
                    <pic:cNvPr id="0" name="image79.png"/>
                    <pic:cNvPicPr preferRelativeResize="0"/>
                  </pic:nvPicPr>
                  <pic:blipFill>
                    <a:blip r:embed="rId10"/>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sz w:val="18"/>
          <w:szCs w:val="18"/>
        </w:rPr>
      </w:pPr>
      <w:r w:rsidDel="00000000" w:rsidR="00000000" w:rsidRPr="00000000">
        <w:rPr>
          <w:rtl w:val="0"/>
        </w:rPr>
      </w:r>
    </w:p>
    <w:p w:rsidR="00000000" w:rsidDel="00000000" w:rsidP="00000000" w:rsidRDefault="00000000" w:rsidRPr="00000000" w14:paraId="00000016">
      <w:pPr>
        <w:rPr>
          <w:sz w:val="18"/>
          <w:szCs w:val="18"/>
        </w:rPr>
      </w:pPr>
      <w:r w:rsidDel="00000000" w:rsidR="00000000" w:rsidRPr="00000000">
        <w:rPr>
          <w:sz w:val="18"/>
          <w:szCs w:val="18"/>
          <w:rtl w:val="0"/>
        </w:rPr>
        <w:t xml:space="preserve">D</w:t>
      </w:r>
    </w:p>
    <w:p w:rsidR="00000000" w:rsidDel="00000000" w:rsidP="00000000" w:rsidRDefault="00000000" w:rsidRPr="00000000" w14:paraId="00000017">
      <w:pPr>
        <w:rPr>
          <w:color w:val="3c4043"/>
          <w:sz w:val="26"/>
          <w:szCs w:val="26"/>
          <w:highlight w:val="white"/>
        </w:rPr>
      </w:pPr>
      <w:r w:rsidDel="00000000" w:rsidR="00000000" w:rsidRPr="00000000">
        <w:rPr>
          <w:color w:val="3c4043"/>
          <w:sz w:val="26"/>
          <w:szCs w:val="26"/>
          <w:highlight w:val="white"/>
          <w:rtl w:val="0"/>
        </w:rPr>
        <w:t xml:space="preserve">If we were to rephrase the question, it would be asking, “Who creates the project management plan?” The best answer is that the project management plan is created by the project manager but requires input from the team.</w:t>
      </w:r>
    </w:p>
    <w:p w:rsidR="00000000" w:rsidDel="00000000" w:rsidP="00000000" w:rsidRDefault="00000000" w:rsidRPr="00000000" w14:paraId="00000018">
      <w:pPr>
        <w:rPr>
          <w:color w:val="3c4043"/>
          <w:sz w:val="26"/>
          <w:szCs w:val="26"/>
          <w:highlight w:val="white"/>
        </w:rPr>
      </w:pPr>
      <w:r w:rsidDel="00000000" w:rsidR="00000000" w:rsidRPr="00000000">
        <w:rPr>
          <w:rtl w:val="0"/>
        </w:rPr>
      </w:r>
    </w:p>
    <w:p w:rsidR="00000000" w:rsidDel="00000000" w:rsidP="00000000" w:rsidRDefault="00000000" w:rsidRPr="00000000" w14:paraId="00000019">
      <w:pPr>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320800"/>
            <wp:effectExtent b="0" l="0" r="0" t="0"/>
            <wp:docPr id="57"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color w:val="3c4043"/>
          <w:sz w:val="26"/>
          <w:szCs w:val="26"/>
          <w:highlight w:val="white"/>
        </w:rPr>
      </w:pPr>
      <w:r w:rsidDel="00000000" w:rsidR="00000000" w:rsidRPr="00000000">
        <w:rPr>
          <w:rtl w:val="0"/>
        </w:rPr>
      </w:r>
    </w:p>
    <w:p w:rsidR="00000000" w:rsidDel="00000000" w:rsidP="00000000" w:rsidRDefault="00000000" w:rsidRPr="00000000" w14:paraId="0000001B">
      <w:pPr>
        <w:rPr>
          <w:color w:val="3c4043"/>
          <w:sz w:val="26"/>
          <w:szCs w:val="26"/>
          <w:highlight w:val="white"/>
        </w:rPr>
      </w:pPr>
      <w:r w:rsidDel="00000000" w:rsidR="00000000" w:rsidRPr="00000000">
        <w:rPr>
          <w:color w:val="3c4043"/>
          <w:sz w:val="26"/>
          <w:szCs w:val="26"/>
          <w:highlight w:val="white"/>
          <w:rtl w:val="0"/>
        </w:rPr>
        <w:t xml:space="preserve">F</w:t>
      </w:r>
    </w:p>
    <w:p w:rsidR="00000000" w:rsidDel="00000000" w:rsidP="00000000" w:rsidRDefault="00000000" w:rsidRPr="00000000" w14:paraId="0000001C">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In communication, the </w:t>
      </w:r>
      <w:r w:rsidDel="00000000" w:rsidR="00000000" w:rsidRPr="00000000">
        <w:rPr>
          <w:b w:val="1"/>
          <w:bCs w:val="1"/>
          <w:color w:val="3c4043"/>
          <w:sz w:val="26"/>
          <w:szCs w:val="26"/>
          <w:highlight w:val="white"/>
          <w:rtl w:val="0"/>
        </w:rPr>
        <w:t xml:space="preserve">sender</w:t>
      </w:r>
      <w:r w:rsidDel="00000000" w:rsidR="00000000" w:rsidRPr="00000000">
        <w:rPr>
          <w:color w:val="3c4043"/>
          <w:sz w:val="26"/>
          <w:szCs w:val="26"/>
          <w:highlight w:val="white"/>
          <w:rtl w:val="0"/>
        </w:rPr>
        <w:t xml:space="preserve"> is responsible for ensuring that the message is clear, complete, and appropriate. This includes making sure the message is well-constructed and free from misunderstandings before sending it.</w:t>
      </w:r>
    </w:p>
    <w:p w:rsidR="00000000" w:rsidDel="00000000" w:rsidP="00000000" w:rsidRDefault="00000000" w:rsidRPr="00000000" w14:paraId="0000001D">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The </w:t>
      </w:r>
      <w:r w:rsidDel="00000000" w:rsidR="00000000" w:rsidRPr="00000000">
        <w:rPr>
          <w:b w:val="1"/>
          <w:bCs w:val="1"/>
          <w:color w:val="3c4043"/>
          <w:sz w:val="26"/>
          <w:szCs w:val="26"/>
          <w:highlight w:val="white"/>
          <w:rtl w:val="0"/>
        </w:rPr>
        <w:t xml:space="preserve">receiver</w:t>
      </w:r>
      <w:r w:rsidDel="00000000" w:rsidR="00000000" w:rsidRPr="00000000">
        <w:rPr>
          <w:color w:val="3c4043"/>
          <w:sz w:val="26"/>
          <w:szCs w:val="26"/>
          <w:highlight w:val="white"/>
          <w:rtl w:val="0"/>
        </w:rPr>
        <w:t xml:space="preserve">, on the other hand, is responsible for </w:t>
      </w:r>
      <w:r w:rsidDel="00000000" w:rsidR="00000000" w:rsidRPr="00000000">
        <w:rPr>
          <w:b w:val="1"/>
          <w:bCs w:val="1"/>
          <w:color w:val="3c4043"/>
          <w:sz w:val="26"/>
          <w:szCs w:val="26"/>
          <w:highlight w:val="white"/>
          <w:rtl w:val="0"/>
        </w:rPr>
        <w:t xml:space="preserve">acknowledging</w:t>
      </w:r>
      <w:r w:rsidDel="00000000" w:rsidR="00000000" w:rsidRPr="00000000">
        <w:rPr>
          <w:color w:val="3c4043"/>
          <w:sz w:val="26"/>
          <w:szCs w:val="26"/>
          <w:highlight w:val="white"/>
          <w:rtl w:val="0"/>
        </w:rPr>
        <w:t xml:space="preserve"> the message and providing </w:t>
      </w:r>
      <w:r w:rsidDel="00000000" w:rsidR="00000000" w:rsidRPr="00000000">
        <w:rPr>
          <w:b w:val="1"/>
          <w:bCs w:val="1"/>
          <w:color w:val="3c4043"/>
          <w:sz w:val="26"/>
          <w:szCs w:val="26"/>
          <w:highlight w:val="white"/>
          <w:rtl w:val="0"/>
        </w:rPr>
        <w:t xml:space="preserve">feedback</w:t>
      </w:r>
      <w:r w:rsidDel="00000000" w:rsidR="00000000" w:rsidRPr="00000000">
        <w:rPr>
          <w:color w:val="3c4043"/>
          <w:sz w:val="26"/>
          <w:szCs w:val="26"/>
          <w:highlight w:val="white"/>
          <w:rtl w:val="0"/>
        </w:rPr>
        <w:t xml:space="preserve"> to ensure that the message has been received and understood correctly.</w:t>
      </w:r>
    </w:p>
    <w:p w:rsidR="00000000" w:rsidDel="00000000" w:rsidP="00000000" w:rsidRDefault="00000000" w:rsidRPr="00000000" w14:paraId="0000001E">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01F">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3676650" cy="1885950"/>
            <wp:effectExtent b="0" l="0" r="0" t="0"/>
            <wp:docPr id="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6766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E</w:t>
      </w:r>
    </w:p>
    <w:p w:rsidR="00000000" w:rsidDel="00000000" w:rsidP="00000000" w:rsidRDefault="00000000" w:rsidRPr="00000000" w14:paraId="00000021">
      <w:pPr>
        <w:spacing w:after="240" w:before="240" w:lineRule="auto"/>
        <w:rPr>
          <w:color w:val="3c4043"/>
          <w:sz w:val="26"/>
          <w:szCs w:val="26"/>
          <w:shd w:fill="93c47d" w:val="clear"/>
        </w:rPr>
      </w:pPr>
      <w:r w:rsidDel="00000000" w:rsidR="00000000" w:rsidRPr="00000000">
        <w:rPr>
          <w:color w:val="3c4043"/>
          <w:sz w:val="26"/>
          <w:szCs w:val="26"/>
          <w:shd w:fill="93c47d" w:val="clear"/>
        </w:rPr>
        <w:drawing>
          <wp:inline distB="114300" distT="114300" distL="114300" distR="114300">
            <wp:extent cx="5731200" cy="1422400"/>
            <wp:effectExtent b="0" l="0" r="0" t="0"/>
            <wp:docPr id="59"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Rule="auto"/>
        <w:rPr>
          <w:color w:val="3c4043"/>
          <w:sz w:val="26"/>
          <w:szCs w:val="26"/>
          <w:shd w:fill="93c47d" w:val="clear"/>
        </w:rPr>
      </w:pPr>
      <w:r w:rsidDel="00000000" w:rsidR="00000000" w:rsidRPr="00000000">
        <w:rPr>
          <w:color w:val="3c4043"/>
          <w:sz w:val="26"/>
          <w:szCs w:val="26"/>
          <w:shd w:fill="93c47d" w:val="clear"/>
        </w:rPr>
        <w:drawing>
          <wp:inline distB="114300" distT="114300" distL="114300" distR="114300">
            <wp:extent cx="4981575" cy="590550"/>
            <wp:effectExtent b="0" l="0" r="0" t="0"/>
            <wp:docPr id="12"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49815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Rule="auto"/>
        <w:rPr>
          <w:b w:val="1"/>
          <w:bCs w:val="1"/>
          <w:i w:val="1"/>
          <w:iCs w:val="1"/>
          <w:color w:val="0000ff"/>
          <w:sz w:val="26"/>
          <w:szCs w:val="26"/>
          <w:shd w:fill="93c47d" w:val="clear"/>
        </w:rPr>
      </w:pPr>
      <w:r w:rsidDel="00000000" w:rsidR="00000000" w:rsidRPr="00000000">
        <w:rPr>
          <w:color w:val="3c4043"/>
          <w:sz w:val="26"/>
          <w:szCs w:val="26"/>
          <w:shd w:fill="93c47d" w:val="clear"/>
          <w:rtl w:val="0"/>
        </w:rPr>
        <w:t xml:space="preserve">Maybe true (checking) </w:t>
      </w:r>
      <w:r w:rsidDel="00000000" w:rsidR="00000000" w:rsidRPr="00000000">
        <w:rPr>
          <w:b w:val="1"/>
          <w:bCs w:val="1"/>
          <w:i w:val="1"/>
          <w:iCs w:val="1"/>
          <w:color w:val="0000ff"/>
          <w:sz w:val="26"/>
          <w:szCs w:val="26"/>
          <w:shd w:fill="93c47d" w:val="clear"/>
          <w:rtl w:val="0"/>
        </w:rPr>
        <w:t xml:space="preserve">false</w:t>
      </w:r>
    </w:p>
    <w:p w:rsidR="00000000" w:rsidDel="00000000" w:rsidP="00000000" w:rsidRDefault="00000000" w:rsidRPr="00000000" w14:paraId="00000024">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2733675" cy="1257300"/>
            <wp:effectExtent b="0" l="0" r="0" t="0"/>
            <wp:docPr id="108" name="image104.png"/>
            <a:graphic>
              <a:graphicData uri="http://schemas.openxmlformats.org/drawingml/2006/picture">
                <pic:pic>
                  <pic:nvPicPr>
                    <pic:cNvPr id="0" name="image104.png"/>
                    <pic:cNvPicPr preferRelativeResize="0"/>
                  </pic:nvPicPr>
                  <pic:blipFill>
                    <a:blip r:embed="rId15"/>
                    <a:srcRect b="0" l="0" r="0" t="0"/>
                    <a:stretch>
                      <a:fillRect/>
                    </a:stretch>
                  </pic:blipFill>
                  <pic:spPr>
                    <a:xfrm>
                      <a:off x="0" y="0"/>
                      <a:ext cx="27336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D (ngang hàng ) </w:t>
      </w:r>
    </w:p>
    <w:p w:rsidR="00000000" w:rsidDel="00000000" w:rsidP="00000000" w:rsidRDefault="00000000" w:rsidRPr="00000000" w14:paraId="00000026">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Up -&gt; Senior management </w:t>
      </w:r>
    </w:p>
    <w:p w:rsidR="00000000" w:rsidDel="00000000" w:rsidP="00000000" w:rsidRDefault="00000000" w:rsidRPr="00000000" w14:paraId="00000027">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Down -&gt; The direct</w:t>
      </w:r>
    </w:p>
    <w:p w:rsidR="00000000" w:rsidDel="00000000" w:rsidP="00000000" w:rsidRDefault="00000000" w:rsidRPr="00000000" w14:paraId="00000028">
      <w:pPr>
        <w:spacing w:after="240" w:before="240" w:lineRule="auto"/>
        <w:rPr>
          <w:color w:val="3c4043"/>
          <w:sz w:val="26"/>
          <w:szCs w:val="26"/>
          <w:highlight w:val="white"/>
        </w:rPr>
      </w:pPr>
      <w:r w:rsidDel="00000000" w:rsidR="00000000" w:rsidRPr="00000000">
        <w:rPr>
          <w:color w:val="3c4043"/>
          <w:sz w:val="26"/>
          <w:szCs w:val="26"/>
          <w:highlight w:val="white"/>
          <w:rtl w:val="0"/>
        </w:rPr>
        <w:tab/>
      </w:r>
    </w:p>
    <w:p w:rsidR="00000000" w:rsidDel="00000000" w:rsidP="00000000" w:rsidRDefault="00000000" w:rsidRPr="00000000" w14:paraId="00000029">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02A">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993900"/>
            <wp:effectExtent b="0" l="0" r="0" t="0"/>
            <wp:docPr id="38"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731200" cy="1993900"/>
                    </a:xfrm>
                    <a:prstGeom prst="rect"/>
                    <a:ln/>
                  </pic:spPr>
                </pic:pic>
              </a:graphicData>
            </a:graphic>
          </wp:inline>
        </w:drawing>
      </w:r>
      <w:r w:rsidDel="00000000" w:rsidR="00000000" w:rsidRPr="00000000">
        <w:rPr>
          <w:color w:val="3c4043"/>
          <w:sz w:val="26"/>
          <w:szCs w:val="26"/>
          <w:highlight w:val="white"/>
          <w:rtl w:val="0"/>
        </w:rPr>
        <w:br w:type="textWrapping"/>
        <w:t xml:space="preserve">A</w:t>
      </w:r>
    </w:p>
    <w:p w:rsidR="00000000" w:rsidDel="00000000" w:rsidP="00000000" w:rsidRDefault="00000000" w:rsidRPr="00000000" w14:paraId="0000002B">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104900"/>
            <wp:effectExtent b="0" l="0" r="0" t="0"/>
            <wp:docPr id="1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 true </w:t>
      </w:r>
    </w:p>
    <w:p w:rsidR="00000000" w:rsidDel="00000000" w:rsidP="00000000" w:rsidRDefault="00000000" w:rsidRPr="00000000" w14:paraId="0000002D">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2505075" cy="1228725"/>
            <wp:effectExtent b="0" l="0" r="0" t="0"/>
            <wp:docPr id="71" name="image67.png"/>
            <a:graphic>
              <a:graphicData uri="http://schemas.openxmlformats.org/drawingml/2006/picture">
                <pic:pic>
                  <pic:nvPicPr>
                    <pic:cNvPr id="0" name="image67.png"/>
                    <pic:cNvPicPr preferRelativeResize="0"/>
                  </pic:nvPicPr>
                  <pic:blipFill>
                    <a:blip r:embed="rId18"/>
                    <a:srcRect b="0" l="0" r="0" t="0"/>
                    <a:stretch>
                      <a:fillRect/>
                    </a:stretch>
                  </pic:blipFill>
                  <pic:spPr>
                    <a:xfrm>
                      <a:off x="0" y="0"/>
                      <a:ext cx="25050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B often beneficial (current view)</w:t>
      </w:r>
    </w:p>
    <w:p w:rsidR="00000000" w:rsidDel="00000000" w:rsidP="00000000" w:rsidRDefault="00000000" w:rsidRPr="00000000" w14:paraId="0000002F">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4972050" cy="1143000"/>
            <wp:effectExtent b="0" l="0" r="0" t="0"/>
            <wp:docPr id="153" name="image148.png"/>
            <a:graphic>
              <a:graphicData uri="http://schemas.openxmlformats.org/drawingml/2006/picture">
                <pic:pic>
                  <pic:nvPicPr>
                    <pic:cNvPr id="0" name="image148.png"/>
                    <pic:cNvPicPr preferRelativeResize="0"/>
                  </pic:nvPicPr>
                  <pic:blipFill>
                    <a:blip r:embed="rId19"/>
                    <a:srcRect b="0" l="0" r="0" t="0"/>
                    <a:stretch>
                      <a:fillRect/>
                    </a:stretch>
                  </pic:blipFill>
                  <pic:spPr>
                    <a:xfrm>
                      <a:off x="0" y="0"/>
                      <a:ext cx="49720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Rule="auto"/>
        <w:rPr>
          <w:b w:val="1"/>
          <w:bCs w:val="1"/>
          <w:i w:val="1"/>
          <w:iCs w:val="1"/>
          <w:color w:val="0000ff"/>
          <w:sz w:val="26"/>
          <w:szCs w:val="26"/>
          <w:highlight w:val="white"/>
        </w:rPr>
      </w:pPr>
      <w:r w:rsidDel="00000000" w:rsidR="00000000" w:rsidRPr="00000000">
        <w:rPr>
          <w:b w:val="1"/>
          <w:bCs w:val="1"/>
          <w:i w:val="1"/>
          <w:iCs w:val="1"/>
          <w:color w:val="0000ff"/>
          <w:sz w:val="26"/>
          <w:szCs w:val="26"/>
          <w:highlight w:val="white"/>
          <w:rtl w:val="0"/>
        </w:rPr>
        <w:t xml:space="preserve">true</w:t>
      </w:r>
    </w:p>
    <w:p w:rsidR="00000000" w:rsidDel="00000000" w:rsidP="00000000" w:rsidRDefault="00000000" w:rsidRPr="00000000" w14:paraId="00000031">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032">
      <w:pPr>
        <w:spacing w:after="240" w:before="240" w:lineRule="auto"/>
        <w:rPr>
          <w:b w:val="1"/>
          <w:bCs w:val="1"/>
          <w:i w:val="1"/>
          <w:iCs w:val="1"/>
          <w:color w:val="0000ff"/>
          <w:sz w:val="26"/>
          <w:szCs w:val="26"/>
          <w:highlight w:val="white"/>
        </w:rPr>
      </w:pPr>
      <w:r w:rsidDel="00000000" w:rsidR="00000000" w:rsidRPr="00000000">
        <w:rPr>
          <w:color w:val="3c4043"/>
          <w:sz w:val="26"/>
          <w:szCs w:val="26"/>
          <w:highlight w:val="white"/>
        </w:rPr>
        <w:drawing>
          <wp:inline distB="114300" distT="114300" distL="114300" distR="114300">
            <wp:extent cx="5731200" cy="2171700"/>
            <wp:effectExtent b="0" l="0" r="0" t="0"/>
            <wp:docPr id="31"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731200" cy="2171700"/>
                    </a:xfrm>
                    <a:prstGeom prst="rect"/>
                    <a:ln/>
                  </pic:spPr>
                </pic:pic>
              </a:graphicData>
            </a:graphic>
          </wp:inline>
        </w:drawing>
      </w:r>
      <w:r w:rsidDel="00000000" w:rsidR="00000000" w:rsidRPr="00000000">
        <w:rPr>
          <w:b w:val="1"/>
          <w:bCs w:val="1"/>
          <w:i w:val="1"/>
          <w:iCs w:val="1"/>
          <w:color w:val="0000ff"/>
          <w:sz w:val="26"/>
          <w:szCs w:val="26"/>
          <w:highlight w:val="white"/>
          <w:rtl w:val="0"/>
        </w:rPr>
        <w:t xml:space="preserve">D</w:t>
      </w:r>
    </w:p>
    <w:p w:rsidR="00000000" w:rsidDel="00000000" w:rsidP="00000000" w:rsidRDefault="00000000" w:rsidRPr="00000000" w14:paraId="00000033">
      <w:pPr>
        <w:spacing w:after="240" w:before="240" w:lineRule="auto"/>
        <w:rPr>
          <w:b w:val="1"/>
          <w:bCs w:val="1"/>
          <w:i w:val="1"/>
          <w:iCs w:val="1"/>
          <w:color w:val="0000ff"/>
          <w:sz w:val="26"/>
          <w:szCs w:val="26"/>
          <w:highlight w:val="white"/>
        </w:rPr>
      </w:pPr>
      <w:r w:rsidDel="00000000" w:rsidR="00000000" w:rsidRPr="00000000">
        <w:rPr>
          <w:color w:val="3c4043"/>
          <w:sz w:val="26"/>
          <w:szCs w:val="26"/>
          <w:highlight w:val="white"/>
        </w:rPr>
        <w:drawing>
          <wp:inline distB="114300" distT="114300" distL="114300" distR="114300">
            <wp:extent cx="5731200" cy="1816100"/>
            <wp:effectExtent b="0" l="0" r="0" t="0"/>
            <wp:docPr id="41"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B </w:t>
      </w:r>
    </w:p>
    <w:p w:rsidR="00000000" w:rsidDel="00000000" w:rsidP="00000000" w:rsidRDefault="00000000" w:rsidRPr="00000000" w14:paraId="00000035">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308100"/>
            <wp:effectExtent b="0" l="0" r="0" t="0"/>
            <wp:docPr id="101" name="image98.png"/>
            <a:graphic>
              <a:graphicData uri="http://schemas.openxmlformats.org/drawingml/2006/picture">
                <pic:pic>
                  <pic:nvPicPr>
                    <pic:cNvPr id="0" name="image98.png"/>
                    <pic:cNvPicPr preferRelativeResize="0"/>
                  </pic:nvPicPr>
                  <pic:blipFill>
                    <a:blip r:embed="rId22"/>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Rule="auto"/>
        <w:rPr>
          <w:b w:val="1"/>
          <w:bCs w:val="1"/>
          <w:i w:val="1"/>
          <w:iCs w:val="1"/>
          <w:color w:val="0000ff"/>
          <w:sz w:val="26"/>
          <w:szCs w:val="26"/>
          <w:highlight w:val="white"/>
        </w:rPr>
      </w:pPr>
      <w:r w:rsidDel="00000000" w:rsidR="00000000" w:rsidRPr="00000000">
        <w:rPr>
          <w:b w:val="1"/>
          <w:bCs w:val="1"/>
          <w:i w:val="1"/>
          <w:iCs w:val="1"/>
          <w:color w:val="0000ff"/>
          <w:sz w:val="26"/>
          <w:szCs w:val="26"/>
          <w:highlight w:val="white"/>
          <w:rtl w:val="0"/>
        </w:rPr>
        <w:t xml:space="preserve">true</w:t>
      </w:r>
    </w:p>
    <w:p w:rsidR="00000000" w:rsidDel="00000000" w:rsidP="00000000" w:rsidRDefault="00000000" w:rsidRPr="00000000" w14:paraId="00000037">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False ( Fast Tracking)</w:t>
      </w:r>
    </w:p>
    <w:p w:rsidR="00000000" w:rsidDel="00000000" w:rsidP="00000000" w:rsidRDefault="00000000" w:rsidRPr="00000000" w14:paraId="00000038">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039">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03A">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536700"/>
            <wp:effectExtent b="0" l="0" r="0" t="0"/>
            <wp:docPr id="92" name="image86.png"/>
            <a:graphic>
              <a:graphicData uri="http://schemas.openxmlformats.org/drawingml/2006/picture">
                <pic:pic>
                  <pic:nvPicPr>
                    <pic:cNvPr id="0" name="image86.png"/>
                    <pic:cNvPicPr preferRelativeResize="0"/>
                  </pic:nvPicPr>
                  <pic:blipFill>
                    <a:blip r:embed="rId23"/>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w:t>
      </w:r>
    </w:p>
    <w:p w:rsidR="00000000" w:rsidDel="00000000" w:rsidP="00000000" w:rsidRDefault="00000000" w:rsidRPr="00000000" w14:paraId="0000003C">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320800"/>
            <wp:effectExtent b="0" l="0" r="0" t="0"/>
            <wp:docPr id="171" name="image165.png"/>
            <a:graphic>
              <a:graphicData uri="http://schemas.openxmlformats.org/drawingml/2006/picture">
                <pic:pic>
                  <pic:nvPicPr>
                    <pic:cNvPr id="0" name="image165.png"/>
                    <pic:cNvPicPr preferRelativeResize="0"/>
                  </pic:nvPicPr>
                  <pic:blipFill>
                    <a:blip r:embed="rId24"/>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 false </w:t>
      </w:r>
    </w:p>
    <w:p w:rsidR="00000000" w:rsidDel="00000000" w:rsidP="00000000" w:rsidRDefault="00000000" w:rsidRPr="00000000" w14:paraId="0000003E">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03F">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4591050" cy="1981200"/>
            <wp:effectExtent b="0" l="0" r="0" t="0"/>
            <wp:docPr id="109" name="image116.png"/>
            <a:graphic>
              <a:graphicData uri="http://schemas.openxmlformats.org/drawingml/2006/picture">
                <pic:pic>
                  <pic:nvPicPr>
                    <pic:cNvPr id="0" name="image116.png"/>
                    <pic:cNvPicPr preferRelativeResize="0"/>
                  </pic:nvPicPr>
                  <pic:blipFill>
                    <a:blip r:embed="rId25"/>
                    <a:srcRect b="0" l="0" r="0" t="0"/>
                    <a:stretch>
                      <a:fillRect/>
                    </a:stretch>
                  </pic:blipFill>
                  <pic:spPr>
                    <a:xfrm>
                      <a:off x="0" y="0"/>
                      <a:ext cx="45910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D</w:t>
      </w:r>
    </w:p>
    <w:p w:rsidR="00000000" w:rsidDel="00000000" w:rsidP="00000000" w:rsidRDefault="00000000" w:rsidRPr="00000000" w14:paraId="00000041">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042">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206500"/>
            <wp:effectExtent b="0" l="0" r="0" t="0"/>
            <wp:docPr id="156" name="image157.png"/>
            <a:graphic>
              <a:graphicData uri="http://schemas.openxmlformats.org/drawingml/2006/picture">
                <pic:pic>
                  <pic:nvPicPr>
                    <pic:cNvPr id="0" name="image157.png"/>
                    <pic:cNvPicPr preferRelativeResize="0"/>
                  </pic:nvPicPr>
                  <pic:blipFill>
                    <a:blip r:embed="rId26"/>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 false </w:t>
      </w:r>
    </w:p>
    <w:p w:rsidR="00000000" w:rsidDel="00000000" w:rsidP="00000000" w:rsidRDefault="00000000" w:rsidRPr="00000000" w14:paraId="00000044">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485900"/>
            <wp:effectExtent b="0" l="0" r="0" t="0"/>
            <wp:docPr id="151" name="image146.png"/>
            <a:graphic>
              <a:graphicData uri="http://schemas.openxmlformats.org/drawingml/2006/picture">
                <pic:pic>
                  <pic:nvPicPr>
                    <pic:cNvPr id="0" name="image146.png"/>
                    <pic:cNvPicPr preferRelativeResize="0"/>
                  </pic:nvPicPr>
                  <pic:blipFill>
                    <a:blip r:embed="rId27"/>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true</w:t>
      </w:r>
    </w:p>
    <w:p w:rsidR="00000000" w:rsidDel="00000000" w:rsidP="00000000" w:rsidRDefault="00000000" w:rsidRPr="00000000" w14:paraId="00000046">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346200"/>
            <wp:effectExtent b="0" l="0" r="0" t="0"/>
            <wp:docPr id="163" name="image169.png"/>
            <a:graphic>
              <a:graphicData uri="http://schemas.openxmlformats.org/drawingml/2006/picture">
                <pic:pic>
                  <pic:nvPicPr>
                    <pic:cNvPr id="0" name="image169.png"/>
                    <pic:cNvPicPr preferRelativeResize="0"/>
                  </pic:nvPicPr>
                  <pic:blipFill>
                    <a:blip r:embed="rId28"/>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true</w:t>
      </w:r>
    </w:p>
    <w:p w:rsidR="00000000" w:rsidDel="00000000" w:rsidP="00000000" w:rsidRDefault="00000000" w:rsidRPr="00000000" w14:paraId="00000048">
      <w:pPr>
        <w:spacing w:after="240" w:before="240" w:lineRule="auto"/>
        <w:rPr>
          <w:color w:val="3c4043"/>
          <w:sz w:val="26"/>
          <w:szCs w:val="26"/>
          <w:shd w:fill="6aa84f" w:val="clear"/>
        </w:rPr>
      </w:pPr>
      <w:r w:rsidDel="00000000" w:rsidR="00000000" w:rsidRPr="00000000">
        <w:rPr>
          <w:color w:val="3c4043"/>
          <w:sz w:val="26"/>
          <w:szCs w:val="26"/>
          <w:shd w:fill="6aa84f" w:val="clear"/>
        </w:rPr>
        <w:drawing>
          <wp:inline distB="114300" distT="114300" distL="114300" distR="114300">
            <wp:extent cx="4886325" cy="1447800"/>
            <wp:effectExtent b="0" l="0" r="0" t="0"/>
            <wp:docPr id="121" name="image121.png"/>
            <a:graphic>
              <a:graphicData uri="http://schemas.openxmlformats.org/drawingml/2006/picture">
                <pic:pic>
                  <pic:nvPicPr>
                    <pic:cNvPr id="0" name="image121.png"/>
                    <pic:cNvPicPr preferRelativeResize="0"/>
                  </pic:nvPicPr>
                  <pic:blipFill>
                    <a:blip r:embed="rId29"/>
                    <a:srcRect b="0" l="0" r="0" t="0"/>
                    <a:stretch>
                      <a:fillRect/>
                    </a:stretch>
                  </pic:blipFill>
                  <pic:spPr>
                    <a:xfrm>
                      <a:off x="0" y="0"/>
                      <a:ext cx="48863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rPr>
          <w:b w:val="1"/>
          <w:bCs w:val="1"/>
          <w:i w:val="1"/>
          <w:iCs w:val="1"/>
          <w:color w:val="0000ff"/>
          <w:sz w:val="26"/>
          <w:szCs w:val="26"/>
          <w:shd w:fill="6aa84f" w:val="clear"/>
        </w:rPr>
      </w:pPr>
      <w:r w:rsidDel="00000000" w:rsidR="00000000" w:rsidRPr="00000000">
        <w:rPr>
          <w:color w:val="3c4043"/>
          <w:sz w:val="26"/>
          <w:szCs w:val="26"/>
          <w:shd w:fill="6aa84f" w:val="clear"/>
          <w:rtl w:val="0"/>
        </w:rPr>
        <w:t xml:space="preserve">A false </w:t>
      </w:r>
      <w:r w:rsidDel="00000000" w:rsidR="00000000" w:rsidRPr="00000000">
        <w:rPr>
          <w:b w:val="1"/>
          <w:bCs w:val="1"/>
          <w:i w:val="1"/>
          <w:iCs w:val="1"/>
          <w:color w:val="0000ff"/>
          <w:sz w:val="26"/>
          <w:szCs w:val="26"/>
          <w:shd w:fill="6aa84f" w:val="clear"/>
          <w:rtl w:val="0"/>
        </w:rPr>
        <w:t xml:space="preserve">true</w:t>
      </w:r>
    </w:p>
    <w:p w:rsidR="00000000" w:rsidDel="00000000" w:rsidP="00000000" w:rsidRDefault="00000000" w:rsidRPr="00000000" w14:paraId="0000004A">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04B">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689100"/>
            <wp:effectExtent b="0" l="0" r="0" t="0"/>
            <wp:docPr id="79" name="image75.png"/>
            <a:graphic>
              <a:graphicData uri="http://schemas.openxmlformats.org/drawingml/2006/picture">
                <pic:pic>
                  <pic:nvPicPr>
                    <pic:cNvPr id="0" name="image75.png"/>
                    <pic:cNvPicPr preferRelativeResize="0"/>
                  </pic:nvPicPr>
                  <pic:blipFill>
                    <a:blip r:embed="rId30"/>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C</w:t>
      </w:r>
    </w:p>
    <w:p w:rsidR="00000000" w:rsidDel="00000000" w:rsidP="00000000" w:rsidRDefault="00000000" w:rsidRPr="00000000" w14:paraId="0000004D">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04E">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587500"/>
            <wp:effectExtent b="0" l="0" r="0" t="0"/>
            <wp:docPr id="135" name="image131.png"/>
            <a:graphic>
              <a:graphicData uri="http://schemas.openxmlformats.org/drawingml/2006/picture">
                <pic:pic>
                  <pic:nvPicPr>
                    <pic:cNvPr id="0" name="image131.png"/>
                    <pic:cNvPicPr preferRelativeResize="0"/>
                  </pic:nvPicPr>
                  <pic:blipFill>
                    <a:blip r:embed="rId31"/>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C</w:t>
      </w:r>
    </w:p>
    <w:p w:rsidR="00000000" w:rsidDel="00000000" w:rsidP="00000000" w:rsidRDefault="00000000" w:rsidRPr="00000000" w14:paraId="00000050">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257300"/>
            <wp:effectExtent b="0" l="0" r="0" t="0"/>
            <wp:docPr id="104" name="image107.png"/>
            <a:graphic>
              <a:graphicData uri="http://schemas.openxmlformats.org/drawingml/2006/picture">
                <pic:pic>
                  <pic:nvPicPr>
                    <pic:cNvPr id="0" name="image107.png"/>
                    <pic:cNvPicPr preferRelativeResize="0"/>
                  </pic:nvPicPr>
                  <pic:blipFill>
                    <a:blip r:embed="rId32"/>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 false (sai ở reduce their value)</w:t>
      </w:r>
    </w:p>
    <w:p w:rsidR="00000000" w:rsidDel="00000000" w:rsidP="00000000" w:rsidRDefault="00000000" w:rsidRPr="00000000" w14:paraId="00000052">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053">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193800"/>
            <wp:effectExtent b="0" l="0" r="0" t="0"/>
            <wp:docPr id="44"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FALSE</w:t>
      </w:r>
    </w:p>
    <w:p w:rsidR="00000000" w:rsidDel="00000000" w:rsidP="00000000" w:rsidRDefault="00000000" w:rsidRPr="00000000" w14:paraId="00000055">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419725" cy="3028950"/>
            <wp:effectExtent b="0" l="0" r="0" t="0"/>
            <wp:docPr id="172" name="image168.png"/>
            <a:graphic>
              <a:graphicData uri="http://schemas.openxmlformats.org/drawingml/2006/picture">
                <pic:pic>
                  <pic:nvPicPr>
                    <pic:cNvPr id="0" name="image168.png"/>
                    <pic:cNvPicPr preferRelativeResize="0"/>
                  </pic:nvPicPr>
                  <pic:blipFill>
                    <a:blip r:embed="rId34"/>
                    <a:srcRect b="0" l="0" r="0" t="0"/>
                    <a:stretch>
                      <a:fillRect/>
                    </a:stretch>
                  </pic:blipFill>
                  <pic:spPr>
                    <a:xfrm>
                      <a:off x="0" y="0"/>
                      <a:ext cx="541972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F</w:t>
      </w:r>
    </w:p>
    <w:p w:rsidR="00000000" w:rsidDel="00000000" w:rsidP="00000000" w:rsidRDefault="00000000" w:rsidRPr="00000000" w14:paraId="00000057">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4162425" cy="1209675"/>
            <wp:effectExtent b="0" l="0" r="0" t="0"/>
            <wp:docPr id="127" name="image133.png"/>
            <a:graphic>
              <a:graphicData uri="http://schemas.openxmlformats.org/drawingml/2006/picture">
                <pic:pic>
                  <pic:nvPicPr>
                    <pic:cNvPr id="0" name="image133.png"/>
                    <pic:cNvPicPr preferRelativeResize="0"/>
                  </pic:nvPicPr>
                  <pic:blipFill>
                    <a:blip r:embed="rId35"/>
                    <a:srcRect b="0" l="0" r="0" t="0"/>
                    <a:stretch>
                      <a:fillRect/>
                    </a:stretch>
                  </pic:blipFill>
                  <pic:spPr>
                    <a:xfrm>
                      <a:off x="0" y="0"/>
                      <a:ext cx="416242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FALSE</w:t>
      </w:r>
    </w:p>
    <w:p w:rsidR="00000000" w:rsidDel="00000000" w:rsidP="00000000" w:rsidRDefault="00000000" w:rsidRPr="00000000" w14:paraId="00000059">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05A">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Su24 retake </w:t>
      </w:r>
    </w:p>
    <w:p w:rsidR="00000000" w:rsidDel="00000000" w:rsidP="00000000" w:rsidRDefault="00000000" w:rsidRPr="00000000" w14:paraId="0000005B">
      <w:pPr>
        <w:spacing w:after="240" w:before="240" w:lineRule="auto"/>
        <w:rPr>
          <w:color w:val="3c4043"/>
          <w:sz w:val="26"/>
          <w:szCs w:val="26"/>
          <w:highlight w:val="white"/>
        </w:rPr>
      </w:pPr>
      <w:hyperlink r:id="rId36">
        <w:r w:rsidDel="00000000" w:rsidR="00000000" w:rsidRPr="00000000">
          <w:rPr>
            <w:color w:val="1155cc"/>
            <w:sz w:val="26"/>
            <w:szCs w:val="26"/>
            <w:highlight w:val="white"/>
            <w:u w:val="single"/>
            <w:rtl w:val="0"/>
          </w:rPr>
          <w:t xml:space="preserve">https://www.facebook.com/photo/?fbid=474155728845792&amp;set=pcb.1079931750373603</w:t>
        </w:r>
      </w:hyperlink>
      <w:r w:rsidDel="00000000" w:rsidR="00000000" w:rsidRPr="00000000">
        <w:rPr>
          <w:color w:val="3c4043"/>
          <w:sz w:val="26"/>
          <w:szCs w:val="26"/>
          <w:highlight w:val="white"/>
          <w:rtl w:val="0"/>
        </w:rPr>
        <w:t xml:space="preserve"> </w:t>
      </w:r>
    </w:p>
    <w:p w:rsidR="00000000" w:rsidDel="00000000" w:rsidP="00000000" w:rsidRDefault="00000000" w:rsidRPr="00000000" w14:paraId="0000005C">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257300"/>
            <wp:effectExtent b="0" l="0" r="0" t="0"/>
            <wp:docPr id="132" name="image134.png"/>
            <a:graphic>
              <a:graphicData uri="http://schemas.openxmlformats.org/drawingml/2006/picture">
                <pic:pic>
                  <pic:nvPicPr>
                    <pic:cNvPr id="0" name="image134.png"/>
                    <pic:cNvPicPr preferRelativeResize="0"/>
                  </pic:nvPicPr>
                  <pic:blipFill>
                    <a:blip r:embed="rId37"/>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True </w:t>
      </w:r>
    </w:p>
    <w:p w:rsidR="00000000" w:rsidDel="00000000" w:rsidP="00000000" w:rsidRDefault="00000000" w:rsidRPr="00000000" w14:paraId="0000005E">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3819525" cy="1724025"/>
            <wp:effectExtent b="0" l="0" r="0" t="0"/>
            <wp:docPr id="114" name="image112.png"/>
            <a:graphic>
              <a:graphicData uri="http://schemas.openxmlformats.org/drawingml/2006/picture">
                <pic:pic>
                  <pic:nvPicPr>
                    <pic:cNvPr id="0" name="image112.png"/>
                    <pic:cNvPicPr preferRelativeResize="0"/>
                  </pic:nvPicPr>
                  <pic:blipFill>
                    <a:blip r:embed="rId38"/>
                    <a:srcRect b="0" l="0" r="0" t="0"/>
                    <a:stretch>
                      <a:fillRect/>
                    </a:stretch>
                  </pic:blipFill>
                  <pic:spPr>
                    <a:xfrm>
                      <a:off x="0" y="0"/>
                      <a:ext cx="38195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Downward : C</w:t>
      </w:r>
    </w:p>
    <w:p w:rsidR="00000000" w:rsidDel="00000000" w:rsidP="00000000" w:rsidRDefault="00000000" w:rsidRPr="00000000" w14:paraId="00000060">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Upward : A</w:t>
      </w:r>
    </w:p>
    <w:p w:rsidR="00000000" w:rsidDel="00000000" w:rsidP="00000000" w:rsidRDefault="00000000" w:rsidRPr="00000000" w14:paraId="00000061">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Lateral: D</w:t>
      </w:r>
    </w:p>
    <w:p w:rsidR="00000000" w:rsidDel="00000000" w:rsidP="00000000" w:rsidRDefault="00000000" w:rsidRPr="00000000" w14:paraId="00000062">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562100"/>
            <wp:effectExtent b="0" l="0" r="0" t="0"/>
            <wp:docPr id="164" name="image163.png"/>
            <a:graphic>
              <a:graphicData uri="http://schemas.openxmlformats.org/drawingml/2006/picture">
                <pic:pic>
                  <pic:nvPicPr>
                    <pic:cNvPr id="0" name="image163.png"/>
                    <pic:cNvPicPr preferRelativeResize="0"/>
                  </pic:nvPicPr>
                  <pic:blipFill>
                    <a:blip r:embed="rId39"/>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C</w:t>
      </w:r>
    </w:p>
    <w:p w:rsidR="00000000" w:rsidDel="00000000" w:rsidP="00000000" w:rsidRDefault="00000000" w:rsidRPr="00000000" w14:paraId="00000064">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117600"/>
            <wp:effectExtent b="0" l="0" r="0" t="0"/>
            <wp:docPr id="10"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False (weekly or monthly)</w:t>
      </w:r>
    </w:p>
    <w:p w:rsidR="00000000" w:rsidDel="00000000" w:rsidP="00000000" w:rsidRDefault="00000000" w:rsidRPr="00000000" w14:paraId="00000066">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651000"/>
            <wp:effectExtent b="0" l="0" r="0" t="0"/>
            <wp:docPr id="74" name="image70.png"/>
            <a:graphic>
              <a:graphicData uri="http://schemas.openxmlformats.org/drawingml/2006/picture">
                <pic:pic>
                  <pic:nvPicPr>
                    <pic:cNvPr id="0" name="image70.png"/>
                    <pic:cNvPicPr preferRelativeResize="0"/>
                  </pic:nvPicPr>
                  <pic:blipFill>
                    <a:blip r:embed="rId41"/>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Team member -&gt; C</w:t>
      </w:r>
    </w:p>
    <w:p w:rsidR="00000000" w:rsidDel="00000000" w:rsidP="00000000" w:rsidRDefault="00000000" w:rsidRPr="00000000" w14:paraId="00000068">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Sponsor -&gt; D</w:t>
      </w:r>
    </w:p>
    <w:p w:rsidR="00000000" w:rsidDel="00000000" w:rsidP="00000000" w:rsidRDefault="00000000" w:rsidRPr="00000000" w14:paraId="00000069">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2832100"/>
            <wp:effectExtent b="0" l="0" r="0" t="0"/>
            <wp:docPr id="28"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w:t>
      </w:r>
    </w:p>
    <w:p w:rsidR="00000000" w:rsidDel="00000000" w:rsidP="00000000" w:rsidRDefault="00000000" w:rsidRPr="00000000" w14:paraId="0000006B">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244600"/>
            <wp:effectExtent b="0" l="0" r="0" t="0"/>
            <wp:docPr id="111" name="image111.png"/>
            <a:graphic>
              <a:graphicData uri="http://schemas.openxmlformats.org/drawingml/2006/picture">
                <pic:pic>
                  <pic:nvPicPr>
                    <pic:cNvPr id="0" name="image111.png"/>
                    <pic:cNvPicPr preferRelativeResize="0"/>
                  </pic:nvPicPr>
                  <pic:blipFill>
                    <a:blip r:embed="rId43"/>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True </w:t>
      </w:r>
    </w:p>
    <w:p w:rsidR="00000000" w:rsidDel="00000000" w:rsidP="00000000" w:rsidRDefault="00000000" w:rsidRPr="00000000" w14:paraId="0000006D">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695950" cy="1885950"/>
            <wp:effectExtent b="0" l="0" r="0" t="0"/>
            <wp:docPr id="106" name="image103.png"/>
            <a:graphic>
              <a:graphicData uri="http://schemas.openxmlformats.org/drawingml/2006/picture">
                <pic:pic>
                  <pic:nvPicPr>
                    <pic:cNvPr id="0" name="image103.png"/>
                    <pic:cNvPicPr preferRelativeResize="0"/>
                  </pic:nvPicPr>
                  <pic:blipFill>
                    <a:blip r:embed="rId44"/>
                    <a:srcRect b="0" l="0" r="0" t="0"/>
                    <a:stretch>
                      <a:fillRect/>
                    </a:stretch>
                  </pic:blipFill>
                  <pic:spPr>
                    <a:xfrm>
                      <a:off x="0" y="0"/>
                      <a:ext cx="56959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w:t>
      </w:r>
    </w:p>
    <w:p w:rsidR="00000000" w:rsidDel="00000000" w:rsidP="00000000" w:rsidRDefault="00000000" w:rsidRPr="00000000" w14:paraId="0000006F">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648325" cy="2000250"/>
            <wp:effectExtent b="0" l="0" r="0" t="0"/>
            <wp:docPr id="51" name="image58.png"/>
            <a:graphic>
              <a:graphicData uri="http://schemas.openxmlformats.org/drawingml/2006/picture">
                <pic:pic>
                  <pic:nvPicPr>
                    <pic:cNvPr id="0" name="image58.png"/>
                    <pic:cNvPicPr preferRelativeResize="0"/>
                  </pic:nvPicPr>
                  <pic:blipFill>
                    <a:blip r:embed="rId45"/>
                    <a:srcRect b="0" l="0" r="0" t="0"/>
                    <a:stretch>
                      <a:fillRect/>
                    </a:stretch>
                  </pic:blipFill>
                  <pic:spPr>
                    <a:xfrm>
                      <a:off x="0" y="0"/>
                      <a:ext cx="56483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Mitiagate -&gt; D</w:t>
      </w:r>
    </w:p>
    <w:p w:rsidR="00000000" w:rsidDel="00000000" w:rsidP="00000000" w:rsidRDefault="00000000" w:rsidRPr="00000000" w14:paraId="00000071">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Accept -&gt; A</w:t>
      </w:r>
    </w:p>
    <w:p w:rsidR="00000000" w:rsidDel="00000000" w:rsidP="00000000" w:rsidRDefault="00000000" w:rsidRPr="00000000" w14:paraId="00000072">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Avoid -&gt; B</w:t>
      </w:r>
    </w:p>
    <w:p w:rsidR="00000000" w:rsidDel="00000000" w:rsidP="00000000" w:rsidRDefault="00000000" w:rsidRPr="00000000" w14:paraId="00000073">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Transfer -&gt; C</w:t>
      </w:r>
    </w:p>
    <w:p w:rsidR="00000000" w:rsidDel="00000000" w:rsidP="00000000" w:rsidRDefault="00000000" w:rsidRPr="00000000" w14:paraId="00000074">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3848100" cy="2057400"/>
            <wp:effectExtent b="0" l="0" r="0" t="0"/>
            <wp:docPr id="47" name="image48.png"/>
            <a:graphic>
              <a:graphicData uri="http://schemas.openxmlformats.org/drawingml/2006/picture">
                <pic:pic>
                  <pic:nvPicPr>
                    <pic:cNvPr id="0" name="image48.png"/>
                    <pic:cNvPicPr preferRelativeResize="0"/>
                  </pic:nvPicPr>
                  <pic:blipFill>
                    <a:blip r:embed="rId46"/>
                    <a:srcRect b="0" l="0" r="0" t="0"/>
                    <a:stretch>
                      <a:fillRect/>
                    </a:stretch>
                  </pic:blipFill>
                  <pic:spPr>
                    <a:xfrm>
                      <a:off x="0" y="0"/>
                      <a:ext cx="38481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w:t>
        <w:br w:type="textWrapping"/>
      </w:r>
      <w:r w:rsidDel="00000000" w:rsidR="00000000" w:rsidRPr="00000000">
        <w:rPr>
          <w:color w:val="3c4043"/>
          <w:sz w:val="26"/>
          <w:szCs w:val="26"/>
          <w:highlight w:val="white"/>
        </w:rPr>
        <w:drawing>
          <wp:inline distB="114300" distT="114300" distL="114300" distR="114300">
            <wp:extent cx="5731200" cy="1079500"/>
            <wp:effectExtent b="0" l="0" r="0" t="0"/>
            <wp:docPr id="34"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True </w:t>
      </w:r>
    </w:p>
    <w:p w:rsidR="00000000" w:rsidDel="00000000" w:rsidP="00000000" w:rsidRDefault="00000000" w:rsidRPr="00000000" w14:paraId="00000077">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397000"/>
            <wp:effectExtent b="0" l="0" r="0" t="0"/>
            <wp:docPr id="55"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False  ( tester)</w:t>
      </w:r>
    </w:p>
    <w:p w:rsidR="00000000" w:rsidDel="00000000" w:rsidP="00000000" w:rsidRDefault="00000000" w:rsidRPr="00000000" w14:paraId="00000079">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892300"/>
            <wp:effectExtent b="0" l="0" r="0" t="0"/>
            <wp:docPr id="32"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D constraint</w:t>
      </w:r>
    </w:p>
    <w:p w:rsidR="00000000" w:rsidDel="00000000" w:rsidP="00000000" w:rsidRDefault="00000000" w:rsidRPr="00000000" w14:paraId="0000007B">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866900"/>
            <wp:effectExtent b="0" l="0" r="0" t="0"/>
            <wp:docPr id="2"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B </w:t>
      </w:r>
    </w:p>
    <w:p w:rsidR="00000000" w:rsidDel="00000000" w:rsidP="00000000" w:rsidRDefault="00000000" w:rsidRPr="00000000" w14:paraId="0000007D">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765300"/>
            <wp:effectExtent b="0" l="0" r="0" t="0"/>
            <wp:docPr id="88" name="image85.png"/>
            <a:graphic>
              <a:graphicData uri="http://schemas.openxmlformats.org/drawingml/2006/picture">
                <pic:pic>
                  <pic:nvPicPr>
                    <pic:cNvPr id="0" name="image85.png"/>
                    <pic:cNvPicPr preferRelativeResize="0"/>
                  </pic:nvPicPr>
                  <pic:blipFill>
                    <a:blip r:embed="rId51"/>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w:t>
      </w:r>
      <w:r w:rsidDel="00000000" w:rsidR="00000000" w:rsidRPr="00000000">
        <w:br w:type="page"/>
      </w:r>
      <w:r w:rsidDel="00000000" w:rsidR="00000000" w:rsidRPr="00000000">
        <w:rPr>
          <w:rtl w:val="0"/>
        </w:rPr>
      </w:r>
    </w:p>
    <w:p w:rsidR="00000000" w:rsidDel="00000000" w:rsidP="00000000" w:rsidRDefault="00000000" w:rsidRPr="00000000" w14:paraId="0000007F">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651000"/>
            <wp:effectExtent b="0" l="0" r="0" t="0"/>
            <wp:docPr id="52"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B</w:t>
      </w:r>
    </w:p>
    <w:p w:rsidR="00000000" w:rsidDel="00000000" w:rsidP="00000000" w:rsidRDefault="00000000" w:rsidRPr="00000000" w14:paraId="00000081">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3990975" cy="1905000"/>
            <wp:effectExtent b="0" l="0" r="0" t="0"/>
            <wp:docPr id="116" name="image117.png"/>
            <a:graphic>
              <a:graphicData uri="http://schemas.openxmlformats.org/drawingml/2006/picture">
                <pic:pic>
                  <pic:nvPicPr>
                    <pic:cNvPr id="0" name="image117.png"/>
                    <pic:cNvPicPr preferRelativeResize="0"/>
                  </pic:nvPicPr>
                  <pic:blipFill>
                    <a:blip r:embed="rId53"/>
                    <a:srcRect b="0" l="0" r="0" t="0"/>
                    <a:stretch>
                      <a:fillRect/>
                    </a:stretch>
                  </pic:blipFill>
                  <pic:spPr>
                    <a:xfrm>
                      <a:off x="0" y="0"/>
                      <a:ext cx="399097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 ?</w:t>
      </w:r>
    </w:p>
    <w:p w:rsidR="00000000" w:rsidDel="00000000" w:rsidP="00000000" w:rsidRDefault="00000000" w:rsidRPr="00000000" w14:paraId="00000083">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422400"/>
            <wp:effectExtent b="0" l="0" r="0" t="0"/>
            <wp:docPr id="76" name="image72.png"/>
            <a:graphic>
              <a:graphicData uri="http://schemas.openxmlformats.org/drawingml/2006/picture">
                <pic:pic>
                  <pic:nvPicPr>
                    <pic:cNvPr id="0" name="image72.png"/>
                    <pic:cNvPicPr preferRelativeResize="0"/>
                  </pic:nvPicPr>
                  <pic:blipFill>
                    <a:blip r:embed="rId54"/>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F</w:t>
      </w:r>
    </w:p>
    <w:p w:rsidR="00000000" w:rsidDel="00000000" w:rsidP="00000000" w:rsidRDefault="00000000" w:rsidRPr="00000000" w14:paraId="00000085">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086">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130300"/>
            <wp:effectExtent b="0" l="0" r="0" t="0"/>
            <wp:docPr id="112" name="image120.png"/>
            <a:graphic>
              <a:graphicData uri="http://schemas.openxmlformats.org/drawingml/2006/picture">
                <pic:pic>
                  <pic:nvPicPr>
                    <pic:cNvPr id="0" name="image120.png"/>
                    <pic:cNvPicPr preferRelativeResize="0"/>
                  </pic:nvPicPr>
                  <pic:blipFill>
                    <a:blip r:embed="rId55"/>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False ( top-down -&gt; low accuracy)</w:t>
      </w:r>
    </w:p>
    <w:p w:rsidR="00000000" w:rsidDel="00000000" w:rsidP="00000000" w:rsidRDefault="00000000" w:rsidRPr="00000000" w14:paraId="00000088">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4457700" cy="1847850"/>
            <wp:effectExtent b="0" l="0" r="0" t="0"/>
            <wp:docPr id="35"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44577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w:t>
      </w:r>
    </w:p>
    <w:p w:rsidR="00000000" w:rsidDel="00000000" w:rsidP="00000000" w:rsidRDefault="00000000" w:rsidRPr="00000000" w14:paraId="0000008A">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467350" cy="1790700"/>
            <wp:effectExtent b="0" l="0" r="0" t="0"/>
            <wp:docPr id="170" name="image166.png"/>
            <a:graphic>
              <a:graphicData uri="http://schemas.openxmlformats.org/drawingml/2006/picture">
                <pic:pic>
                  <pic:nvPicPr>
                    <pic:cNvPr id="0" name="image166.png"/>
                    <pic:cNvPicPr preferRelativeResize="0"/>
                  </pic:nvPicPr>
                  <pic:blipFill>
                    <a:blip r:embed="rId57"/>
                    <a:srcRect b="0" l="0" r="0" t="0"/>
                    <a:stretch>
                      <a:fillRect/>
                    </a:stretch>
                  </pic:blipFill>
                  <pic:spPr>
                    <a:xfrm>
                      <a:off x="0" y="0"/>
                      <a:ext cx="54673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B</w:t>
      </w:r>
    </w:p>
    <w:p w:rsidR="00000000" w:rsidDel="00000000" w:rsidP="00000000" w:rsidRDefault="00000000" w:rsidRPr="00000000" w14:paraId="0000008C">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701800"/>
            <wp:effectExtent b="0" l="0" r="0" t="0"/>
            <wp:docPr id="39"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w:t>
      </w:r>
    </w:p>
    <w:p w:rsidR="00000000" w:rsidDel="00000000" w:rsidP="00000000" w:rsidRDefault="00000000" w:rsidRPr="00000000" w14:paraId="0000008E">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08F">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286375" cy="1962150"/>
            <wp:effectExtent b="0" l="0" r="0" t="0"/>
            <wp:docPr id="154" name="image149.png"/>
            <a:graphic>
              <a:graphicData uri="http://schemas.openxmlformats.org/drawingml/2006/picture">
                <pic:pic>
                  <pic:nvPicPr>
                    <pic:cNvPr id="0" name="image149.png"/>
                    <pic:cNvPicPr preferRelativeResize="0"/>
                  </pic:nvPicPr>
                  <pic:blipFill>
                    <a:blip r:embed="rId59"/>
                    <a:srcRect b="0" l="0" r="0" t="0"/>
                    <a:stretch>
                      <a:fillRect/>
                    </a:stretch>
                  </pic:blipFill>
                  <pic:spPr>
                    <a:xfrm>
                      <a:off x="0" y="0"/>
                      <a:ext cx="528637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 slow </w:t>
      </w:r>
    </w:p>
    <w:p w:rsidR="00000000" w:rsidDel="00000000" w:rsidP="00000000" w:rsidRDefault="00000000" w:rsidRPr="00000000" w14:paraId="00000091">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086350" cy="1847850"/>
            <wp:effectExtent b="0" l="0" r="0" t="0"/>
            <wp:docPr id="21"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50863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D</w:t>
      </w:r>
    </w:p>
    <w:p w:rsidR="00000000" w:rsidDel="00000000" w:rsidP="00000000" w:rsidRDefault="00000000" w:rsidRPr="00000000" w14:paraId="00000093">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Costly to create</w:t>
      </w:r>
    </w:p>
    <w:p w:rsidR="00000000" w:rsidDel="00000000" w:rsidP="00000000" w:rsidRDefault="00000000" w:rsidRPr="00000000" w14:paraId="00000094">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Su24 </w:t>
      </w:r>
      <w:hyperlink r:id="rId61">
        <w:r w:rsidDel="00000000" w:rsidR="00000000" w:rsidRPr="00000000">
          <w:rPr>
            <w:color w:val="1155cc"/>
            <w:sz w:val="26"/>
            <w:szCs w:val="26"/>
            <w:highlight w:val="white"/>
            <w:u w:val="single"/>
            <w:rtl w:val="0"/>
          </w:rPr>
          <w:t xml:space="preserve">https://www.facebook.com/photo?fbid=473598678900240&amp;set=pcb.1075058214194290</w:t>
        </w:r>
      </w:hyperlink>
      <w:r w:rsidDel="00000000" w:rsidR="00000000" w:rsidRPr="00000000">
        <w:rPr>
          <w:rtl w:val="0"/>
        </w:rPr>
      </w:r>
    </w:p>
    <w:p w:rsidR="00000000" w:rsidDel="00000000" w:rsidP="00000000" w:rsidRDefault="00000000" w:rsidRPr="00000000" w14:paraId="00000095">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 </w:t>
      </w:r>
      <w:r w:rsidDel="00000000" w:rsidR="00000000" w:rsidRPr="00000000">
        <w:rPr>
          <w:color w:val="3c4043"/>
          <w:sz w:val="26"/>
          <w:szCs w:val="26"/>
          <w:highlight w:val="white"/>
        </w:rPr>
        <w:drawing>
          <wp:inline distB="114300" distT="114300" distL="114300" distR="114300">
            <wp:extent cx="5731200" cy="711200"/>
            <wp:effectExtent b="0" l="0" r="0" t="0"/>
            <wp:docPr id="61"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T</w:t>
      </w:r>
    </w:p>
    <w:p w:rsidR="00000000" w:rsidDel="00000000" w:rsidP="00000000" w:rsidRDefault="00000000" w:rsidRPr="00000000" w14:paraId="00000097">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863600"/>
            <wp:effectExtent b="0" l="0" r="0" t="0"/>
            <wp:docPr id="15"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B</w:t>
      </w:r>
    </w:p>
    <w:p w:rsidR="00000000" w:rsidDel="00000000" w:rsidP="00000000" w:rsidRDefault="00000000" w:rsidRPr="00000000" w14:paraId="00000099">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647700"/>
            <wp:effectExtent b="0" l="0" r="0" t="0"/>
            <wp:docPr id="37"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 TRUE</w:t>
      </w:r>
    </w:p>
    <w:p w:rsidR="00000000" w:rsidDel="00000000" w:rsidP="00000000" w:rsidRDefault="00000000" w:rsidRPr="00000000" w14:paraId="0000009B">
      <w:pPr>
        <w:spacing w:after="240" w:before="240" w:lineRule="auto"/>
        <w:rPr>
          <w:color w:val="0000ff"/>
          <w:sz w:val="26"/>
          <w:szCs w:val="26"/>
          <w:shd w:fill="93c47d" w:val="clear"/>
        </w:rPr>
      </w:pPr>
      <w:r w:rsidDel="00000000" w:rsidR="00000000" w:rsidRPr="00000000">
        <w:rPr>
          <w:color w:val="0000ff"/>
          <w:sz w:val="26"/>
          <w:szCs w:val="26"/>
          <w:shd w:fill="93c47d" w:val="clear"/>
        </w:rPr>
        <w:drawing>
          <wp:inline distB="114300" distT="114300" distL="114300" distR="114300">
            <wp:extent cx="5731200" cy="1270000"/>
            <wp:effectExtent b="0" l="0" r="0" t="0"/>
            <wp:docPr id="162" name="image161.png"/>
            <a:graphic>
              <a:graphicData uri="http://schemas.openxmlformats.org/drawingml/2006/picture">
                <pic:pic>
                  <pic:nvPicPr>
                    <pic:cNvPr id="0" name="image161.png"/>
                    <pic:cNvPicPr preferRelativeResize="0"/>
                  </pic:nvPicPr>
                  <pic:blipFill>
                    <a:blip r:embed="rId65"/>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40" w:before="240" w:lineRule="auto"/>
        <w:rPr>
          <w:b w:val="1"/>
          <w:bCs w:val="1"/>
          <w:i w:val="1"/>
          <w:iCs w:val="1"/>
          <w:color w:val="0000ff"/>
          <w:sz w:val="26"/>
          <w:szCs w:val="26"/>
          <w:shd w:fill="93c47d" w:val="clear"/>
        </w:rPr>
      </w:pPr>
      <w:r w:rsidDel="00000000" w:rsidR="00000000" w:rsidRPr="00000000">
        <w:rPr>
          <w:b w:val="1"/>
          <w:bCs w:val="1"/>
          <w:i w:val="1"/>
          <w:iCs w:val="1"/>
          <w:color w:val="0000ff"/>
          <w:sz w:val="26"/>
          <w:szCs w:val="26"/>
          <w:shd w:fill="93c47d" w:val="clear"/>
          <w:rtl w:val="0"/>
        </w:rPr>
        <w:t xml:space="preserve">C?</w:t>
      </w:r>
    </w:p>
    <w:p w:rsidR="00000000" w:rsidDel="00000000" w:rsidP="00000000" w:rsidRDefault="00000000" w:rsidRPr="00000000" w14:paraId="0000009D">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4524375" cy="1933575"/>
            <wp:effectExtent b="0" l="0" r="0" t="0"/>
            <wp:docPr id="134" name="image129.png"/>
            <a:graphic>
              <a:graphicData uri="http://schemas.openxmlformats.org/drawingml/2006/picture">
                <pic:pic>
                  <pic:nvPicPr>
                    <pic:cNvPr id="0" name="image129.png"/>
                    <pic:cNvPicPr preferRelativeResize="0"/>
                  </pic:nvPicPr>
                  <pic:blipFill>
                    <a:blip r:embed="rId66"/>
                    <a:srcRect b="0" l="0" r="0" t="0"/>
                    <a:stretch>
                      <a:fillRect/>
                    </a:stretch>
                  </pic:blipFill>
                  <pic:spPr>
                    <a:xfrm>
                      <a:off x="0" y="0"/>
                      <a:ext cx="452437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B</w:t>
      </w:r>
    </w:p>
    <w:p w:rsidR="00000000" w:rsidDel="00000000" w:rsidP="00000000" w:rsidRDefault="00000000" w:rsidRPr="00000000" w14:paraId="0000009F">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4810125" cy="1323975"/>
            <wp:effectExtent b="0" l="0" r="0" t="0"/>
            <wp:docPr id="173" name="image171.png"/>
            <a:graphic>
              <a:graphicData uri="http://schemas.openxmlformats.org/drawingml/2006/picture">
                <pic:pic>
                  <pic:nvPicPr>
                    <pic:cNvPr id="0" name="image171.png"/>
                    <pic:cNvPicPr preferRelativeResize="0"/>
                  </pic:nvPicPr>
                  <pic:blipFill>
                    <a:blip r:embed="rId67"/>
                    <a:srcRect b="0" l="0" r="0" t="0"/>
                    <a:stretch>
                      <a:fillRect/>
                    </a:stretch>
                  </pic:blipFill>
                  <pic:spPr>
                    <a:xfrm>
                      <a:off x="0" y="0"/>
                      <a:ext cx="481012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 TRUE</w:t>
      </w:r>
    </w:p>
    <w:p w:rsidR="00000000" w:rsidDel="00000000" w:rsidP="00000000" w:rsidRDefault="00000000" w:rsidRPr="00000000" w14:paraId="000000A1">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0A2">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4381500" cy="1971675"/>
            <wp:effectExtent b="0" l="0" r="0" t="0"/>
            <wp:docPr id="42" name="image43.png"/>
            <a:graphic>
              <a:graphicData uri="http://schemas.openxmlformats.org/drawingml/2006/picture">
                <pic:pic>
                  <pic:nvPicPr>
                    <pic:cNvPr id="0" name="image43.png"/>
                    <pic:cNvPicPr preferRelativeResize="0"/>
                  </pic:nvPicPr>
                  <pic:blipFill>
                    <a:blip r:embed="rId68"/>
                    <a:srcRect b="0" l="0" r="0" t="0"/>
                    <a:stretch>
                      <a:fillRect/>
                    </a:stretch>
                  </pic:blipFill>
                  <pic:spPr>
                    <a:xfrm>
                      <a:off x="0" y="0"/>
                      <a:ext cx="43815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C</w:t>
      </w:r>
    </w:p>
    <w:p w:rsidR="00000000" w:rsidDel="00000000" w:rsidP="00000000" w:rsidRDefault="00000000" w:rsidRPr="00000000" w14:paraId="000000A4">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676400"/>
            <wp:effectExtent b="0" l="0" r="0" t="0"/>
            <wp:docPr id="157" name="image167.png"/>
            <a:graphic>
              <a:graphicData uri="http://schemas.openxmlformats.org/drawingml/2006/picture">
                <pic:pic>
                  <pic:nvPicPr>
                    <pic:cNvPr id="0" name="image167.png"/>
                    <pic:cNvPicPr preferRelativeResize="0"/>
                  </pic:nvPicPr>
                  <pic:blipFill>
                    <a:blip r:embed="rId69"/>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C</w:t>
      </w:r>
    </w:p>
    <w:p w:rsidR="00000000" w:rsidDel="00000000" w:rsidP="00000000" w:rsidRDefault="00000000" w:rsidRPr="00000000" w14:paraId="000000A6">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549400"/>
            <wp:effectExtent b="0" l="0" r="0" t="0"/>
            <wp:docPr id="64"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B</w:t>
      </w:r>
    </w:p>
    <w:p w:rsidR="00000000" w:rsidDel="00000000" w:rsidP="00000000" w:rsidRDefault="00000000" w:rsidRPr="00000000" w14:paraId="000000A8">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876300"/>
            <wp:effectExtent b="0" l="0" r="0" t="0"/>
            <wp:docPr id="23"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T</w:t>
      </w:r>
    </w:p>
    <w:p w:rsidR="00000000" w:rsidDel="00000000" w:rsidP="00000000" w:rsidRDefault="00000000" w:rsidRPr="00000000" w14:paraId="000000AA">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041400"/>
            <wp:effectExtent b="0" l="0" r="0" t="0"/>
            <wp:docPr id="115" name="image110.png"/>
            <a:graphic>
              <a:graphicData uri="http://schemas.openxmlformats.org/drawingml/2006/picture">
                <pic:pic>
                  <pic:nvPicPr>
                    <pic:cNvPr id="0" name="image110.png"/>
                    <pic:cNvPicPr preferRelativeResize="0"/>
                  </pic:nvPicPr>
                  <pic:blipFill>
                    <a:blip r:embed="rId72"/>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T</w:t>
      </w:r>
    </w:p>
    <w:p w:rsidR="00000000" w:rsidDel="00000000" w:rsidP="00000000" w:rsidRDefault="00000000" w:rsidRPr="00000000" w14:paraId="000000AC">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4276725" cy="2238375"/>
            <wp:effectExtent b="0" l="0" r="0" t="0"/>
            <wp:docPr id="146" name="image142.png"/>
            <a:graphic>
              <a:graphicData uri="http://schemas.openxmlformats.org/drawingml/2006/picture">
                <pic:pic>
                  <pic:nvPicPr>
                    <pic:cNvPr id="0" name="image142.png"/>
                    <pic:cNvPicPr preferRelativeResize="0"/>
                  </pic:nvPicPr>
                  <pic:blipFill>
                    <a:blip r:embed="rId73"/>
                    <a:srcRect b="0" l="0" r="0" t="0"/>
                    <a:stretch>
                      <a:fillRect/>
                    </a:stretch>
                  </pic:blipFill>
                  <pic:spPr>
                    <a:xfrm>
                      <a:off x="0" y="0"/>
                      <a:ext cx="427672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B</w:t>
      </w:r>
    </w:p>
    <w:p w:rsidR="00000000" w:rsidDel="00000000" w:rsidP="00000000" w:rsidRDefault="00000000" w:rsidRPr="00000000" w14:paraId="000000AE">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572125" cy="1514475"/>
            <wp:effectExtent b="0" l="0" r="0" t="0"/>
            <wp:docPr id="120" name="image118.png"/>
            <a:graphic>
              <a:graphicData uri="http://schemas.openxmlformats.org/drawingml/2006/picture">
                <pic:pic>
                  <pic:nvPicPr>
                    <pic:cNvPr id="0" name="image118.png"/>
                    <pic:cNvPicPr preferRelativeResize="0"/>
                  </pic:nvPicPr>
                  <pic:blipFill>
                    <a:blip r:embed="rId74"/>
                    <a:srcRect b="0" l="0" r="0" t="0"/>
                    <a:stretch>
                      <a:fillRect/>
                    </a:stretch>
                  </pic:blipFill>
                  <pic:spPr>
                    <a:xfrm>
                      <a:off x="0" y="0"/>
                      <a:ext cx="557212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True (Nếu là “the project sponsor” -&gt; false) </w:t>
      </w:r>
    </w:p>
    <w:p w:rsidR="00000000" w:rsidDel="00000000" w:rsidP="00000000" w:rsidRDefault="00000000" w:rsidRPr="00000000" w14:paraId="000000B0">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219200"/>
            <wp:effectExtent b="0" l="0" r="0" t="0"/>
            <wp:docPr id="94" name="image105.png"/>
            <a:graphic>
              <a:graphicData uri="http://schemas.openxmlformats.org/drawingml/2006/picture">
                <pic:pic>
                  <pic:nvPicPr>
                    <pic:cNvPr id="0" name="image105.png"/>
                    <pic:cNvPicPr preferRelativeResize="0"/>
                  </pic:nvPicPr>
                  <pic:blipFill>
                    <a:blip r:embed="rId75"/>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F</w:t>
      </w:r>
    </w:p>
    <w:p w:rsidR="00000000" w:rsidDel="00000000" w:rsidP="00000000" w:rsidRDefault="00000000" w:rsidRPr="00000000" w14:paraId="000000B2">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3971925" cy="1457325"/>
            <wp:effectExtent b="0" l="0" r="0" t="0"/>
            <wp:docPr id="27"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39719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C</w:t>
      </w:r>
    </w:p>
    <w:p w:rsidR="00000000" w:rsidDel="00000000" w:rsidP="00000000" w:rsidRDefault="00000000" w:rsidRPr="00000000" w14:paraId="000000B4">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4676775" cy="2143125"/>
            <wp:effectExtent b="0" l="0" r="0" t="0"/>
            <wp:docPr id="8" name="image18.png"/>
            <a:graphic>
              <a:graphicData uri="http://schemas.openxmlformats.org/drawingml/2006/picture">
                <pic:pic>
                  <pic:nvPicPr>
                    <pic:cNvPr id="0" name="image18.png"/>
                    <pic:cNvPicPr preferRelativeResize="0"/>
                  </pic:nvPicPr>
                  <pic:blipFill>
                    <a:blip r:embed="rId77"/>
                    <a:srcRect b="0" l="0" r="0" t="0"/>
                    <a:stretch>
                      <a:fillRect/>
                    </a:stretch>
                  </pic:blipFill>
                  <pic:spPr>
                    <a:xfrm>
                      <a:off x="0" y="0"/>
                      <a:ext cx="467677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w:t>
      </w:r>
    </w:p>
    <w:p w:rsidR="00000000" w:rsidDel="00000000" w:rsidP="00000000" w:rsidRDefault="00000000" w:rsidRPr="00000000" w14:paraId="000000B6">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095875" cy="2324100"/>
            <wp:effectExtent b="0" l="0" r="0" t="0"/>
            <wp:docPr id="90" name="image97.png"/>
            <a:graphic>
              <a:graphicData uri="http://schemas.openxmlformats.org/drawingml/2006/picture">
                <pic:pic>
                  <pic:nvPicPr>
                    <pic:cNvPr id="0" name="image97.png"/>
                    <pic:cNvPicPr preferRelativeResize="0"/>
                  </pic:nvPicPr>
                  <pic:blipFill>
                    <a:blip r:embed="rId78"/>
                    <a:srcRect b="0" l="0" r="0" t="0"/>
                    <a:stretch>
                      <a:fillRect/>
                    </a:stretch>
                  </pic:blipFill>
                  <pic:spPr>
                    <a:xfrm>
                      <a:off x="0" y="0"/>
                      <a:ext cx="50958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C</w:t>
      </w:r>
    </w:p>
    <w:p w:rsidR="00000000" w:rsidDel="00000000" w:rsidP="00000000" w:rsidRDefault="00000000" w:rsidRPr="00000000" w14:paraId="000000B8">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0B9">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511300"/>
            <wp:effectExtent b="0" l="0" r="0" t="0"/>
            <wp:docPr id="98" name="image92.png"/>
            <a:graphic>
              <a:graphicData uri="http://schemas.openxmlformats.org/drawingml/2006/picture">
                <pic:pic>
                  <pic:nvPicPr>
                    <pic:cNvPr id="0" name="image92.png"/>
                    <pic:cNvPicPr preferRelativeResize="0"/>
                  </pic:nvPicPr>
                  <pic:blipFill>
                    <a:blip r:embed="rId79"/>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w:t>
      </w:r>
    </w:p>
    <w:p w:rsidR="00000000" w:rsidDel="00000000" w:rsidP="00000000" w:rsidRDefault="00000000" w:rsidRPr="00000000" w14:paraId="000000BB">
      <w:pPr>
        <w:spacing w:after="240" w:before="240" w:lineRule="auto"/>
        <w:rPr>
          <w:color w:val="3c4043"/>
          <w:sz w:val="26"/>
          <w:szCs w:val="26"/>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BC">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041400"/>
            <wp:effectExtent b="0" l="0" r="0" t="0"/>
            <wp:docPr id="133" name="image145.png"/>
            <a:graphic>
              <a:graphicData uri="http://schemas.openxmlformats.org/drawingml/2006/picture">
                <pic:pic>
                  <pic:nvPicPr>
                    <pic:cNvPr id="0" name="image145.png"/>
                    <pic:cNvPicPr preferRelativeResize="0"/>
                  </pic:nvPicPr>
                  <pic:blipFill>
                    <a:blip r:embed="rId80"/>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T ?</w:t>
      </w:r>
    </w:p>
    <w:p w:rsidR="00000000" w:rsidDel="00000000" w:rsidP="00000000" w:rsidRDefault="00000000" w:rsidRPr="00000000" w14:paraId="000000BE">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133975" cy="2085975"/>
            <wp:effectExtent b="0" l="0" r="0" t="0"/>
            <wp:docPr id="124" name="image122.png"/>
            <a:graphic>
              <a:graphicData uri="http://schemas.openxmlformats.org/drawingml/2006/picture">
                <pic:pic>
                  <pic:nvPicPr>
                    <pic:cNvPr id="0" name="image122.png"/>
                    <pic:cNvPicPr preferRelativeResize="0"/>
                  </pic:nvPicPr>
                  <pic:blipFill>
                    <a:blip r:embed="rId81"/>
                    <a:srcRect b="0" l="0" r="0" t="0"/>
                    <a:stretch>
                      <a:fillRect/>
                    </a:stretch>
                  </pic:blipFill>
                  <pic:spPr>
                    <a:xfrm>
                      <a:off x="0" y="0"/>
                      <a:ext cx="51339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C</w:t>
      </w:r>
    </w:p>
    <w:p w:rsidR="00000000" w:rsidDel="00000000" w:rsidP="00000000" w:rsidRDefault="00000000" w:rsidRPr="00000000" w14:paraId="000000C0">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0C1">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473200"/>
            <wp:effectExtent b="0" l="0" r="0" t="0"/>
            <wp:docPr id="56" name="image68.png"/>
            <a:graphic>
              <a:graphicData uri="http://schemas.openxmlformats.org/drawingml/2006/picture">
                <pic:pic>
                  <pic:nvPicPr>
                    <pic:cNvPr id="0" name="image68.png"/>
                    <pic:cNvPicPr preferRelativeResize="0"/>
                  </pic:nvPicPr>
                  <pic:blipFill>
                    <a:blip r:embed="rId82"/>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E</w:t>
      </w:r>
    </w:p>
    <w:p w:rsidR="00000000" w:rsidDel="00000000" w:rsidP="00000000" w:rsidRDefault="00000000" w:rsidRPr="00000000" w14:paraId="000000C3">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0C4">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Sp24 </w:t>
      </w:r>
      <w:hyperlink r:id="rId83">
        <w:r w:rsidDel="00000000" w:rsidR="00000000" w:rsidRPr="00000000">
          <w:rPr>
            <w:color w:val="1155cc"/>
            <w:sz w:val="26"/>
            <w:szCs w:val="26"/>
            <w:highlight w:val="white"/>
            <w:u w:val="single"/>
            <w:rtl w:val="0"/>
          </w:rPr>
          <w:t xml:space="preserve">https://www.facebook.com/photo/?fbid=298654346600066&amp;set=pcb.995221678844611</w:t>
        </w:r>
      </w:hyperlink>
      <w:r w:rsidDel="00000000" w:rsidR="00000000" w:rsidRPr="00000000">
        <w:rPr>
          <w:rtl w:val="0"/>
        </w:rPr>
      </w:r>
    </w:p>
    <w:p w:rsidR="00000000" w:rsidDel="00000000" w:rsidP="00000000" w:rsidRDefault="00000000" w:rsidRPr="00000000" w14:paraId="000000C5">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270000"/>
            <wp:effectExtent b="0" l="0" r="0" t="0"/>
            <wp:docPr id="40" name="image37.png"/>
            <a:graphic>
              <a:graphicData uri="http://schemas.openxmlformats.org/drawingml/2006/picture">
                <pic:pic>
                  <pic:nvPicPr>
                    <pic:cNvPr id="0" name="image37.png"/>
                    <pic:cNvPicPr preferRelativeResize="0"/>
                  </pic:nvPicPr>
                  <pic:blipFill>
                    <a:blip r:embed="rId84"/>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 true</w:t>
      </w:r>
    </w:p>
    <w:p w:rsidR="00000000" w:rsidDel="00000000" w:rsidP="00000000" w:rsidRDefault="00000000" w:rsidRPr="00000000" w14:paraId="000000C7">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943100"/>
            <wp:effectExtent b="0" l="0" r="0" t="0"/>
            <wp:docPr id="161" name="image155.png"/>
            <a:graphic>
              <a:graphicData uri="http://schemas.openxmlformats.org/drawingml/2006/picture">
                <pic:pic>
                  <pic:nvPicPr>
                    <pic:cNvPr id="0" name="image155.png"/>
                    <pic:cNvPicPr preferRelativeResize="0"/>
                  </pic:nvPicPr>
                  <pic:blipFill>
                    <a:blip r:embed="rId85"/>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D raci matrix</w:t>
      </w:r>
    </w:p>
    <w:p w:rsidR="00000000" w:rsidDel="00000000" w:rsidP="00000000" w:rsidRDefault="00000000" w:rsidRPr="00000000" w14:paraId="000000C9">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0CA">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2717800"/>
            <wp:effectExtent b="0" l="0" r="0" t="0"/>
            <wp:docPr id="14" name="image17.png"/>
            <a:graphic>
              <a:graphicData uri="http://schemas.openxmlformats.org/drawingml/2006/picture">
                <pic:pic>
                  <pic:nvPicPr>
                    <pic:cNvPr id="0" name="image17.png"/>
                    <pic:cNvPicPr preferRelativeResize="0"/>
                  </pic:nvPicPr>
                  <pic:blipFill>
                    <a:blip r:embed="rId8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0CC">
      <w:pPr>
        <w:spacing w:after="240" w:before="240" w:lineRule="auto"/>
        <w:rPr>
          <w:color w:val="3c4043"/>
          <w:sz w:val="26"/>
          <w:szCs w:val="26"/>
          <w:shd w:fill="b6d7a8" w:val="clear"/>
        </w:rPr>
      </w:pPr>
      <w:r w:rsidDel="00000000" w:rsidR="00000000" w:rsidRPr="00000000">
        <w:rPr>
          <w:color w:val="3c4043"/>
          <w:sz w:val="26"/>
          <w:szCs w:val="26"/>
          <w:shd w:fill="b6d7a8" w:val="clear"/>
        </w:rPr>
        <w:drawing>
          <wp:inline distB="114300" distT="114300" distL="114300" distR="114300">
            <wp:extent cx="5467350" cy="2362200"/>
            <wp:effectExtent b="0" l="0" r="0" t="0"/>
            <wp:docPr id="175" name="image176.png"/>
            <a:graphic>
              <a:graphicData uri="http://schemas.openxmlformats.org/drawingml/2006/picture">
                <pic:pic>
                  <pic:nvPicPr>
                    <pic:cNvPr id="0" name="image176.png"/>
                    <pic:cNvPicPr preferRelativeResize="0"/>
                  </pic:nvPicPr>
                  <pic:blipFill>
                    <a:blip r:embed="rId87"/>
                    <a:srcRect b="0" l="0" r="0" t="0"/>
                    <a:stretch>
                      <a:fillRect/>
                    </a:stretch>
                  </pic:blipFill>
                  <pic:spPr>
                    <a:xfrm>
                      <a:off x="0" y="0"/>
                      <a:ext cx="54673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rPr>
          <w:b w:val="1"/>
          <w:bCs w:val="1"/>
          <w:i w:val="1"/>
          <w:iCs w:val="1"/>
          <w:color w:val="0000ff"/>
          <w:sz w:val="26"/>
          <w:szCs w:val="26"/>
          <w:shd w:fill="b6d7a8" w:val="clear"/>
        </w:rPr>
      </w:pPr>
      <w:r w:rsidDel="00000000" w:rsidR="00000000" w:rsidRPr="00000000">
        <w:rPr>
          <w:color w:val="3c4043"/>
          <w:sz w:val="26"/>
          <w:szCs w:val="26"/>
          <w:shd w:fill="b6d7a8" w:val="clear"/>
          <w:rtl w:val="0"/>
        </w:rPr>
        <w:t xml:space="preserve">A  </w:t>
      </w:r>
      <w:r w:rsidDel="00000000" w:rsidR="00000000" w:rsidRPr="00000000">
        <w:rPr>
          <w:b w:val="1"/>
          <w:bCs w:val="1"/>
          <w:i w:val="1"/>
          <w:iCs w:val="1"/>
          <w:color w:val="0000ff"/>
          <w:sz w:val="26"/>
          <w:szCs w:val="26"/>
          <w:shd w:fill="b6d7a8" w:val="clear"/>
          <w:rtl w:val="0"/>
        </w:rPr>
        <w:t xml:space="preserve">E?</w:t>
      </w:r>
    </w:p>
    <w:p w:rsidR="00000000" w:rsidDel="00000000" w:rsidP="00000000" w:rsidRDefault="00000000" w:rsidRPr="00000000" w14:paraId="000000CE">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917700"/>
            <wp:effectExtent b="0" l="0" r="0" t="0"/>
            <wp:docPr id="86" name="image82.png"/>
            <a:graphic>
              <a:graphicData uri="http://schemas.openxmlformats.org/drawingml/2006/picture">
                <pic:pic>
                  <pic:nvPicPr>
                    <pic:cNvPr id="0" name="image82.png"/>
                    <pic:cNvPicPr preferRelativeResize="0"/>
                  </pic:nvPicPr>
                  <pic:blipFill>
                    <a:blip r:embed="rId88"/>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E?</w:t>
      </w:r>
      <w:r w:rsidDel="00000000" w:rsidR="00000000" w:rsidRPr="00000000">
        <w:br w:type="page"/>
      </w:r>
      <w:r w:rsidDel="00000000" w:rsidR="00000000" w:rsidRPr="00000000">
        <w:rPr>
          <w:rtl w:val="0"/>
        </w:rPr>
      </w:r>
    </w:p>
    <w:p w:rsidR="00000000" w:rsidDel="00000000" w:rsidP="00000000" w:rsidRDefault="00000000" w:rsidRPr="00000000" w14:paraId="000000D0">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117600"/>
            <wp:effectExtent b="0" l="0" r="0" t="0"/>
            <wp:docPr id="150" name="image141.png"/>
            <a:graphic>
              <a:graphicData uri="http://schemas.openxmlformats.org/drawingml/2006/picture">
                <pic:pic>
                  <pic:nvPicPr>
                    <pic:cNvPr id="0" name="image141.png"/>
                    <pic:cNvPicPr preferRelativeResize="0"/>
                  </pic:nvPicPr>
                  <pic:blipFill>
                    <a:blip r:embed="rId89"/>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T</w:t>
      </w:r>
    </w:p>
    <w:p w:rsidR="00000000" w:rsidDel="00000000" w:rsidP="00000000" w:rsidRDefault="00000000" w:rsidRPr="00000000" w14:paraId="000000D2">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955800"/>
            <wp:effectExtent b="0" l="0" r="0" t="0"/>
            <wp:docPr id="95" name="image84.png"/>
            <a:graphic>
              <a:graphicData uri="http://schemas.openxmlformats.org/drawingml/2006/picture">
                <pic:pic>
                  <pic:nvPicPr>
                    <pic:cNvPr id="0" name="image84.png"/>
                    <pic:cNvPicPr preferRelativeResize="0"/>
                  </pic:nvPicPr>
                  <pic:blipFill>
                    <a:blip r:embed="rId90"/>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w:t>
      </w:r>
    </w:p>
    <w:p w:rsidR="00000000" w:rsidDel="00000000" w:rsidP="00000000" w:rsidRDefault="00000000" w:rsidRPr="00000000" w14:paraId="000000D4">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676400"/>
            <wp:effectExtent b="0" l="0" r="0" t="0"/>
            <wp:docPr id="128" name="image135.png"/>
            <a:graphic>
              <a:graphicData uri="http://schemas.openxmlformats.org/drawingml/2006/picture">
                <pic:pic>
                  <pic:nvPicPr>
                    <pic:cNvPr id="0" name="image135.png"/>
                    <pic:cNvPicPr preferRelativeResize="0"/>
                  </pic:nvPicPr>
                  <pic:blipFill>
                    <a:blip r:embed="rId91"/>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C</w:t>
      </w:r>
    </w:p>
    <w:p w:rsidR="00000000" w:rsidDel="00000000" w:rsidP="00000000" w:rsidRDefault="00000000" w:rsidRPr="00000000" w14:paraId="000000D6">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625600"/>
            <wp:effectExtent b="0" l="0" r="0" t="0"/>
            <wp:docPr id="30" name="image28.png"/>
            <a:graphic>
              <a:graphicData uri="http://schemas.openxmlformats.org/drawingml/2006/picture">
                <pic:pic>
                  <pic:nvPicPr>
                    <pic:cNvPr id="0" name="image28.png"/>
                    <pic:cNvPicPr preferRelativeResize="0"/>
                  </pic:nvPicPr>
                  <pic:blipFill>
                    <a:blip r:embed="rId92"/>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D</w:t>
      </w:r>
    </w:p>
    <w:p w:rsidR="00000000" w:rsidDel="00000000" w:rsidP="00000000" w:rsidRDefault="00000000" w:rsidRPr="00000000" w14:paraId="000000D8">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2486025" cy="1724025"/>
            <wp:effectExtent b="0" l="0" r="0" t="0"/>
            <wp:docPr id="119" name="image119.png"/>
            <a:graphic>
              <a:graphicData uri="http://schemas.openxmlformats.org/drawingml/2006/picture">
                <pic:pic>
                  <pic:nvPicPr>
                    <pic:cNvPr id="0" name="image119.png"/>
                    <pic:cNvPicPr preferRelativeResize="0"/>
                  </pic:nvPicPr>
                  <pic:blipFill>
                    <a:blip r:embed="rId93"/>
                    <a:srcRect b="0" l="0" r="0" t="0"/>
                    <a:stretch>
                      <a:fillRect/>
                    </a:stretch>
                  </pic:blipFill>
                  <pic:spPr>
                    <a:xfrm>
                      <a:off x="0" y="0"/>
                      <a:ext cx="24860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384300"/>
            <wp:effectExtent b="0" l="0" r="0" t="0"/>
            <wp:docPr id="96" name="image94.png"/>
            <a:graphic>
              <a:graphicData uri="http://schemas.openxmlformats.org/drawingml/2006/picture">
                <pic:pic>
                  <pic:nvPicPr>
                    <pic:cNvPr id="0" name="image94.png"/>
                    <pic:cNvPicPr preferRelativeResize="0"/>
                  </pic:nvPicPr>
                  <pic:blipFill>
                    <a:blip r:embed="rId94"/>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 true </w:t>
      </w:r>
    </w:p>
    <w:p w:rsidR="00000000" w:rsidDel="00000000" w:rsidP="00000000" w:rsidRDefault="00000000" w:rsidRPr="00000000" w14:paraId="000000DB">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2486025" cy="1133475"/>
            <wp:effectExtent b="0" l="0" r="0" t="0"/>
            <wp:docPr id="87" name="image89.png"/>
            <a:graphic>
              <a:graphicData uri="http://schemas.openxmlformats.org/drawingml/2006/picture">
                <pic:pic>
                  <pic:nvPicPr>
                    <pic:cNvPr id="0" name="image89.png"/>
                    <pic:cNvPicPr preferRelativeResize="0"/>
                  </pic:nvPicPr>
                  <pic:blipFill>
                    <a:blip r:embed="rId95"/>
                    <a:srcRect b="0" l="0" r="0" t="0"/>
                    <a:stretch>
                      <a:fillRect/>
                    </a:stretch>
                  </pic:blipFill>
                  <pic:spPr>
                    <a:xfrm>
                      <a:off x="0" y="0"/>
                      <a:ext cx="24860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 </w:t>
      </w:r>
      <w:r w:rsidDel="00000000" w:rsidR="00000000" w:rsidRPr="00000000">
        <w:rPr>
          <w:color w:val="3c4043"/>
          <w:sz w:val="26"/>
          <w:szCs w:val="26"/>
          <w:highlight w:val="white"/>
        </w:rPr>
        <w:drawing>
          <wp:inline distB="114300" distT="114300" distL="114300" distR="114300">
            <wp:extent cx="5731200" cy="1828800"/>
            <wp:effectExtent b="0" l="0" r="0" t="0"/>
            <wp:docPr id="60" name="image59.png"/>
            <a:graphic>
              <a:graphicData uri="http://schemas.openxmlformats.org/drawingml/2006/picture">
                <pic:pic>
                  <pic:nvPicPr>
                    <pic:cNvPr id="0" name="image59.png"/>
                    <pic:cNvPicPr preferRelativeResize="0"/>
                  </pic:nvPicPr>
                  <pic:blipFill>
                    <a:blip r:embed="rId96"/>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D</w:t>
      </w:r>
    </w:p>
    <w:p w:rsidR="00000000" w:rsidDel="00000000" w:rsidP="00000000" w:rsidRDefault="00000000" w:rsidRPr="00000000" w14:paraId="000000DE">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562100"/>
            <wp:effectExtent b="0" l="0" r="0" t="0"/>
            <wp:docPr id="63" name="image61.png"/>
            <a:graphic>
              <a:graphicData uri="http://schemas.openxmlformats.org/drawingml/2006/picture">
                <pic:pic>
                  <pic:nvPicPr>
                    <pic:cNvPr id="0" name="image61.png"/>
                    <pic:cNvPicPr preferRelativeResize="0"/>
                  </pic:nvPicPr>
                  <pic:blipFill>
                    <a:blip r:embed="rId97"/>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B</w:t>
      </w:r>
    </w:p>
    <w:p w:rsidR="00000000" w:rsidDel="00000000" w:rsidP="00000000" w:rsidRDefault="00000000" w:rsidRPr="00000000" w14:paraId="000000E0">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4429125" cy="2390775"/>
            <wp:effectExtent b="0" l="0" r="0" t="0"/>
            <wp:docPr id="93" name="image100.png"/>
            <a:graphic>
              <a:graphicData uri="http://schemas.openxmlformats.org/drawingml/2006/picture">
                <pic:pic>
                  <pic:nvPicPr>
                    <pic:cNvPr id="0" name="image100.png"/>
                    <pic:cNvPicPr preferRelativeResize="0"/>
                  </pic:nvPicPr>
                  <pic:blipFill>
                    <a:blip r:embed="rId98"/>
                    <a:srcRect b="0" l="0" r="0" t="0"/>
                    <a:stretch>
                      <a:fillRect/>
                    </a:stretch>
                  </pic:blipFill>
                  <pic:spPr>
                    <a:xfrm>
                      <a:off x="0" y="0"/>
                      <a:ext cx="44291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C</w:t>
      </w:r>
    </w:p>
    <w:p w:rsidR="00000000" w:rsidDel="00000000" w:rsidP="00000000" w:rsidRDefault="00000000" w:rsidRPr="00000000" w14:paraId="000000E2">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0E3">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955800"/>
            <wp:effectExtent b="0" l="0" r="0" t="0"/>
            <wp:docPr id="147" name="image152.png"/>
            <a:graphic>
              <a:graphicData uri="http://schemas.openxmlformats.org/drawingml/2006/picture">
                <pic:pic>
                  <pic:nvPicPr>
                    <pic:cNvPr id="0" name="image152.png"/>
                    <pic:cNvPicPr preferRelativeResize="0"/>
                  </pic:nvPicPr>
                  <pic:blipFill>
                    <a:blip r:embed="rId99"/>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D 36</w:t>
      </w:r>
    </w:p>
    <w:p w:rsidR="00000000" w:rsidDel="00000000" w:rsidP="00000000" w:rsidRDefault="00000000" w:rsidRPr="00000000" w14:paraId="000000E5">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765300"/>
            <wp:effectExtent b="0" l="0" r="0" t="0"/>
            <wp:docPr id="13" name="image8.png"/>
            <a:graphic>
              <a:graphicData uri="http://schemas.openxmlformats.org/drawingml/2006/picture">
                <pic:pic>
                  <pic:nvPicPr>
                    <pic:cNvPr id="0" name="image8.png"/>
                    <pic:cNvPicPr preferRelativeResize="0"/>
                  </pic:nvPicPr>
                  <pic:blipFill>
                    <a:blip r:embed="rId100"/>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w:t>
      </w:r>
    </w:p>
    <w:p w:rsidR="00000000" w:rsidDel="00000000" w:rsidP="00000000" w:rsidRDefault="00000000" w:rsidRPr="00000000" w14:paraId="000000E7">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117600"/>
            <wp:effectExtent b="0" l="0" r="0" t="0"/>
            <wp:docPr id="169" name="image164.png"/>
            <a:graphic>
              <a:graphicData uri="http://schemas.openxmlformats.org/drawingml/2006/picture">
                <pic:pic>
                  <pic:nvPicPr>
                    <pic:cNvPr id="0" name="image164.png"/>
                    <pic:cNvPicPr preferRelativeResize="0"/>
                  </pic:nvPicPr>
                  <pic:blipFill>
                    <a:blip r:embed="rId101"/>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TRUE</w:t>
      </w:r>
    </w:p>
    <w:p w:rsidR="00000000" w:rsidDel="00000000" w:rsidP="00000000" w:rsidRDefault="00000000" w:rsidRPr="00000000" w14:paraId="000000E9">
      <w:pPr>
        <w:spacing w:after="240" w:before="240" w:lineRule="auto"/>
        <w:rPr>
          <w:color w:val="3c4043"/>
          <w:sz w:val="26"/>
          <w:szCs w:val="26"/>
          <w:highlight w:val="white"/>
        </w:rPr>
      </w:pPr>
      <w:r w:rsidDel="00000000" w:rsidR="00000000" w:rsidRPr="00000000">
        <w:rPr>
          <w:color w:val="f6f7fb"/>
          <w:sz w:val="24"/>
          <w:szCs w:val="24"/>
          <w:shd w:fill="2e3856" w:val="clear"/>
          <w:rtl w:val="0"/>
        </w:rPr>
        <w:t xml:space="preserve">(needs to know-&gt; True but doesn't always needs to know-&gt; False)</w:t>
      </w:r>
      <w:r w:rsidDel="00000000" w:rsidR="00000000" w:rsidRPr="00000000">
        <w:rPr>
          <w:rtl w:val="0"/>
        </w:rPr>
      </w:r>
    </w:p>
    <w:p w:rsidR="00000000" w:rsidDel="00000000" w:rsidP="00000000" w:rsidRDefault="00000000" w:rsidRPr="00000000" w14:paraId="000000EA">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790700"/>
            <wp:effectExtent b="0" l="0" r="0" t="0"/>
            <wp:docPr id="140" name="image139.png"/>
            <a:graphic>
              <a:graphicData uri="http://schemas.openxmlformats.org/drawingml/2006/picture">
                <pic:pic>
                  <pic:nvPicPr>
                    <pic:cNvPr id="0" name="image139.png"/>
                    <pic:cNvPicPr preferRelativeResize="0"/>
                  </pic:nvPicPr>
                  <pic:blipFill>
                    <a:blip r:embed="rId102"/>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D</w:t>
      </w:r>
    </w:p>
    <w:p w:rsidR="00000000" w:rsidDel="00000000" w:rsidP="00000000" w:rsidRDefault="00000000" w:rsidRPr="00000000" w14:paraId="000000EC">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752600"/>
            <wp:effectExtent b="0" l="0" r="0" t="0"/>
            <wp:docPr id="66" name="image66.png"/>
            <a:graphic>
              <a:graphicData uri="http://schemas.openxmlformats.org/drawingml/2006/picture">
                <pic:pic>
                  <pic:nvPicPr>
                    <pic:cNvPr id="0" name="image66.png"/>
                    <pic:cNvPicPr preferRelativeResize="0"/>
                  </pic:nvPicPr>
                  <pic:blipFill>
                    <a:blip r:embed="rId103"/>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C</w:t>
      </w:r>
    </w:p>
    <w:p w:rsidR="00000000" w:rsidDel="00000000" w:rsidP="00000000" w:rsidRDefault="00000000" w:rsidRPr="00000000" w14:paraId="000000EE">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4400550" cy="1752600"/>
            <wp:effectExtent b="0" l="0" r="0" t="0"/>
            <wp:docPr id="107" name="image114.png"/>
            <a:graphic>
              <a:graphicData uri="http://schemas.openxmlformats.org/drawingml/2006/picture">
                <pic:pic>
                  <pic:nvPicPr>
                    <pic:cNvPr id="0" name="image114.png"/>
                    <pic:cNvPicPr preferRelativeResize="0"/>
                  </pic:nvPicPr>
                  <pic:blipFill>
                    <a:blip r:embed="rId104"/>
                    <a:srcRect b="0" l="0" r="0" t="0"/>
                    <a:stretch>
                      <a:fillRect/>
                    </a:stretch>
                  </pic:blipFill>
                  <pic:spPr>
                    <a:xfrm>
                      <a:off x="0" y="0"/>
                      <a:ext cx="44005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D</w:t>
      </w:r>
    </w:p>
    <w:p w:rsidR="00000000" w:rsidDel="00000000" w:rsidP="00000000" w:rsidRDefault="00000000" w:rsidRPr="00000000" w14:paraId="000000F0">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sp24 re   </w:t>
      </w:r>
      <w:hyperlink r:id="rId105">
        <w:r w:rsidDel="00000000" w:rsidR="00000000" w:rsidRPr="00000000">
          <w:rPr>
            <w:color w:val="1155cc"/>
            <w:sz w:val="26"/>
            <w:szCs w:val="26"/>
            <w:highlight w:val="white"/>
            <w:u w:val="single"/>
            <w:rtl w:val="0"/>
          </w:rPr>
          <w:t xml:space="preserve">https://www.facebook.com/photo/?fbid=303067309492103&amp;set=pcb.999765091723603</w:t>
        </w:r>
      </w:hyperlink>
      <w:r w:rsidDel="00000000" w:rsidR="00000000" w:rsidRPr="00000000">
        <w:rPr>
          <w:color w:val="3c4043"/>
          <w:sz w:val="26"/>
          <w:szCs w:val="26"/>
          <w:highlight w:val="white"/>
          <w:rtl w:val="0"/>
        </w:rPr>
        <w:t xml:space="preserve"> </w:t>
      </w:r>
    </w:p>
    <w:p w:rsidR="00000000" w:rsidDel="00000000" w:rsidP="00000000" w:rsidRDefault="00000000" w:rsidRPr="00000000" w14:paraId="000000F1">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0F2">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4305300" cy="1771650"/>
            <wp:effectExtent b="0" l="0" r="0" t="0"/>
            <wp:docPr id="99" name="image93.png"/>
            <a:graphic>
              <a:graphicData uri="http://schemas.openxmlformats.org/drawingml/2006/picture">
                <pic:pic>
                  <pic:nvPicPr>
                    <pic:cNvPr id="0" name="image93.png"/>
                    <pic:cNvPicPr preferRelativeResize="0"/>
                  </pic:nvPicPr>
                  <pic:blipFill>
                    <a:blip r:embed="rId106"/>
                    <a:srcRect b="0" l="0" r="0" t="0"/>
                    <a:stretch>
                      <a:fillRect/>
                    </a:stretch>
                  </pic:blipFill>
                  <pic:spPr>
                    <a:xfrm>
                      <a:off x="0" y="0"/>
                      <a:ext cx="43053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w:t>
      </w:r>
    </w:p>
    <w:p w:rsidR="00000000" w:rsidDel="00000000" w:rsidP="00000000" w:rsidRDefault="00000000" w:rsidRPr="00000000" w14:paraId="000000F4">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2533650" cy="1619250"/>
            <wp:effectExtent b="0" l="0" r="0" t="0"/>
            <wp:docPr id="7" name="image5.png"/>
            <a:graphic>
              <a:graphicData uri="http://schemas.openxmlformats.org/drawingml/2006/picture">
                <pic:pic>
                  <pic:nvPicPr>
                    <pic:cNvPr id="0" name="image5.png"/>
                    <pic:cNvPicPr preferRelativeResize="0"/>
                  </pic:nvPicPr>
                  <pic:blipFill>
                    <a:blip r:embed="rId107"/>
                    <a:srcRect b="0" l="0" r="0" t="0"/>
                    <a:stretch>
                      <a:fillRect/>
                    </a:stretch>
                  </pic:blipFill>
                  <pic:spPr>
                    <a:xfrm>
                      <a:off x="0" y="0"/>
                      <a:ext cx="253365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C (current view )</w:t>
      </w:r>
    </w:p>
    <w:p w:rsidR="00000000" w:rsidDel="00000000" w:rsidP="00000000" w:rsidRDefault="00000000" w:rsidRPr="00000000" w14:paraId="000000F6">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473200"/>
            <wp:effectExtent b="0" l="0" r="0" t="0"/>
            <wp:docPr id="118" name="image113.png"/>
            <a:graphic>
              <a:graphicData uri="http://schemas.openxmlformats.org/drawingml/2006/picture">
                <pic:pic>
                  <pic:nvPicPr>
                    <pic:cNvPr id="0" name="image113.png"/>
                    <pic:cNvPicPr preferRelativeResize="0"/>
                  </pic:nvPicPr>
                  <pic:blipFill>
                    <a:blip r:embed="rId108"/>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D</w:t>
      </w:r>
    </w:p>
    <w:p w:rsidR="00000000" w:rsidDel="00000000" w:rsidP="00000000" w:rsidRDefault="00000000" w:rsidRPr="00000000" w14:paraId="000000F8">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3486150" cy="1866900"/>
            <wp:effectExtent b="0" l="0" r="0" t="0"/>
            <wp:docPr id="129" name="image130.png"/>
            <a:graphic>
              <a:graphicData uri="http://schemas.openxmlformats.org/drawingml/2006/picture">
                <pic:pic>
                  <pic:nvPicPr>
                    <pic:cNvPr id="0" name="image130.png"/>
                    <pic:cNvPicPr preferRelativeResize="0"/>
                  </pic:nvPicPr>
                  <pic:blipFill>
                    <a:blip r:embed="rId109"/>
                    <a:srcRect b="0" l="0" r="0" t="0"/>
                    <a:stretch>
                      <a:fillRect/>
                    </a:stretch>
                  </pic:blipFill>
                  <pic:spPr>
                    <a:xfrm>
                      <a:off x="0" y="0"/>
                      <a:ext cx="34861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D scope </w:t>
      </w:r>
    </w:p>
    <w:p w:rsidR="00000000" w:rsidDel="00000000" w:rsidP="00000000" w:rsidRDefault="00000000" w:rsidRPr="00000000" w14:paraId="000000FA">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2171700"/>
            <wp:effectExtent b="0" l="0" r="0" t="0"/>
            <wp:docPr id="45" name="image45.png"/>
            <a:graphic>
              <a:graphicData uri="http://schemas.openxmlformats.org/drawingml/2006/picture">
                <pic:pic>
                  <pic:nvPicPr>
                    <pic:cNvPr id="0" name="image45.png"/>
                    <pic:cNvPicPr preferRelativeResize="0"/>
                  </pic:nvPicPr>
                  <pic:blipFill>
                    <a:blip r:embed="rId110"/>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181100"/>
            <wp:effectExtent b="0" l="0" r="0" t="0"/>
            <wp:docPr id="3" name="image14.png"/>
            <a:graphic>
              <a:graphicData uri="http://schemas.openxmlformats.org/drawingml/2006/picture">
                <pic:pic>
                  <pic:nvPicPr>
                    <pic:cNvPr id="0" name="image14.png"/>
                    <pic:cNvPicPr preferRelativeResize="0"/>
                  </pic:nvPicPr>
                  <pic:blipFill>
                    <a:blip r:embed="rId111"/>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2633663" cy="1329493"/>
            <wp:effectExtent b="0" l="0" r="0" t="0"/>
            <wp:docPr id="26" name="image41.png"/>
            <a:graphic>
              <a:graphicData uri="http://schemas.openxmlformats.org/drawingml/2006/picture">
                <pic:pic>
                  <pic:nvPicPr>
                    <pic:cNvPr id="0" name="image41.png"/>
                    <pic:cNvPicPr preferRelativeResize="0"/>
                  </pic:nvPicPr>
                  <pic:blipFill>
                    <a:blip r:embed="rId112"/>
                    <a:srcRect b="0" l="0" r="0" t="0"/>
                    <a:stretch>
                      <a:fillRect/>
                    </a:stretch>
                  </pic:blipFill>
                  <pic:spPr>
                    <a:xfrm>
                      <a:off x="0" y="0"/>
                      <a:ext cx="2633663" cy="132949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w:t>
      </w:r>
    </w:p>
    <w:p w:rsidR="00000000" w:rsidDel="00000000" w:rsidP="00000000" w:rsidRDefault="00000000" w:rsidRPr="00000000" w14:paraId="000000FE">
      <w:pPr>
        <w:spacing w:after="240" w:before="240" w:lineRule="auto"/>
        <w:rPr>
          <w:color w:val="3c4043"/>
          <w:sz w:val="26"/>
          <w:szCs w:val="26"/>
        </w:rPr>
      </w:pPr>
      <w:r w:rsidDel="00000000" w:rsidR="00000000" w:rsidRPr="00000000">
        <w:rPr>
          <w:color w:val="3c4043"/>
          <w:sz w:val="26"/>
          <w:szCs w:val="26"/>
        </w:rPr>
        <w:drawing>
          <wp:inline distB="114300" distT="114300" distL="114300" distR="114300">
            <wp:extent cx="3505200" cy="1600200"/>
            <wp:effectExtent b="0" l="0" r="0" t="0"/>
            <wp:docPr id="142" name="image140.png"/>
            <a:graphic>
              <a:graphicData uri="http://schemas.openxmlformats.org/drawingml/2006/picture">
                <pic:pic>
                  <pic:nvPicPr>
                    <pic:cNvPr id="0" name="image140.png"/>
                    <pic:cNvPicPr preferRelativeResize="0"/>
                  </pic:nvPicPr>
                  <pic:blipFill>
                    <a:blip r:embed="rId113"/>
                    <a:srcRect b="0" l="0" r="0" t="0"/>
                    <a:stretch>
                      <a:fillRect/>
                    </a:stretch>
                  </pic:blipFill>
                  <pic:spPr>
                    <a:xfrm>
                      <a:off x="0" y="0"/>
                      <a:ext cx="3505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Rule="auto"/>
        <w:rPr>
          <w:color w:val="3c4043"/>
          <w:sz w:val="26"/>
          <w:szCs w:val="26"/>
        </w:rPr>
      </w:pPr>
      <w:r w:rsidDel="00000000" w:rsidR="00000000" w:rsidRPr="00000000">
        <w:rPr>
          <w:color w:val="3c4043"/>
          <w:sz w:val="26"/>
          <w:szCs w:val="26"/>
          <w:rtl w:val="0"/>
        </w:rPr>
        <w:t xml:space="preserve">D</w:t>
      </w:r>
    </w:p>
    <w:p w:rsidR="00000000" w:rsidDel="00000000" w:rsidP="00000000" w:rsidRDefault="00000000" w:rsidRPr="00000000" w14:paraId="00000100">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536700"/>
            <wp:effectExtent b="0" l="0" r="0" t="0"/>
            <wp:docPr id="24" name="image25.png"/>
            <a:graphic>
              <a:graphicData uri="http://schemas.openxmlformats.org/drawingml/2006/picture">
                <pic:pic>
                  <pic:nvPicPr>
                    <pic:cNvPr id="0" name="image25.png"/>
                    <pic:cNvPicPr preferRelativeResize="0"/>
                  </pic:nvPicPr>
                  <pic:blipFill>
                    <a:blip r:embed="rId114"/>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D (phải là project scope)</w:t>
      </w:r>
    </w:p>
    <w:p w:rsidR="00000000" w:rsidDel="00000000" w:rsidP="00000000" w:rsidRDefault="00000000" w:rsidRPr="00000000" w14:paraId="00000102">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2470533" cy="1643063"/>
            <wp:effectExtent b="0" l="0" r="0" t="0"/>
            <wp:docPr id="158" name="image160.png"/>
            <a:graphic>
              <a:graphicData uri="http://schemas.openxmlformats.org/drawingml/2006/picture">
                <pic:pic>
                  <pic:nvPicPr>
                    <pic:cNvPr id="0" name="image160.png"/>
                    <pic:cNvPicPr preferRelativeResize="0"/>
                  </pic:nvPicPr>
                  <pic:blipFill>
                    <a:blip r:embed="rId115"/>
                    <a:srcRect b="0" l="0" r="0" t="0"/>
                    <a:stretch>
                      <a:fillRect/>
                    </a:stretch>
                  </pic:blipFill>
                  <pic:spPr>
                    <a:xfrm>
                      <a:off x="0" y="0"/>
                      <a:ext cx="2470533"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731200" cy="1498600"/>
            <wp:effectExtent b="0" l="0" r="0" t="0"/>
            <wp:docPr id="11" name="image12.png"/>
            <a:graphic>
              <a:graphicData uri="http://schemas.openxmlformats.org/drawingml/2006/picture">
                <pic:pic>
                  <pic:nvPicPr>
                    <pic:cNvPr id="0" name="image12.png"/>
                    <pic:cNvPicPr preferRelativeResize="0"/>
                  </pic:nvPicPr>
                  <pic:blipFill>
                    <a:blip r:embed="rId116"/>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False (risk is on-going process)</w:t>
      </w:r>
    </w:p>
    <w:p w:rsidR="00000000" w:rsidDel="00000000" w:rsidP="00000000" w:rsidRDefault="00000000" w:rsidRPr="00000000" w14:paraId="00000105">
      <w:pPr>
        <w:rPr/>
      </w:pPr>
      <w:r w:rsidDel="00000000" w:rsidR="00000000" w:rsidRPr="00000000">
        <w:rPr/>
        <w:drawing>
          <wp:inline distB="114300" distT="114300" distL="114300" distR="114300">
            <wp:extent cx="5731200" cy="1587500"/>
            <wp:effectExtent b="0" l="0" r="0" t="0"/>
            <wp:docPr id="67" name="image69.png"/>
            <a:graphic>
              <a:graphicData uri="http://schemas.openxmlformats.org/drawingml/2006/picture">
                <pic:pic>
                  <pic:nvPicPr>
                    <pic:cNvPr id="0" name="image69.png"/>
                    <pic:cNvPicPr preferRelativeResize="0"/>
                  </pic:nvPicPr>
                  <pic:blipFill>
                    <a:blip r:embed="rId117"/>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B true</w:t>
      </w:r>
    </w:p>
    <w:p w:rsidR="00000000" w:rsidDel="00000000" w:rsidP="00000000" w:rsidRDefault="00000000" w:rsidRPr="00000000" w14:paraId="00000107">
      <w:pPr>
        <w:rPr/>
      </w:pPr>
      <w:r w:rsidDel="00000000" w:rsidR="00000000" w:rsidRPr="00000000">
        <w:rPr/>
        <w:drawing>
          <wp:inline distB="114300" distT="114300" distL="114300" distR="114300">
            <wp:extent cx="5267325" cy="2114550"/>
            <wp:effectExtent b="0" l="0" r="0" t="0"/>
            <wp:docPr id="136" name="image144.png"/>
            <a:graphic>
              <a:graphicData uri="http://schemas.openxmlformats.org/drawingml/2006/picture">
                <pic:pic>
                  <pic:nvPicPr>
                    <pic:cNvPr id="0" name="image144.png"/>
                    <pic:cNvPicPr preferRelativeResize="0"/>
                  </pic:nvPicPr>
                  <pic:blipFill>
                    <a:blip r:embed="rId118"/>
                    <a:srcRect b="0" l="0" r="0" t="0"/>
                    <a:stretch>
                      <a:fillRect/>
                    </a:stretch>
                  </pic:blipFill>
                  <pic:spPr>
                    <a:xfrm>
                      <a:off x="0" y="0"/>
                      <a:ext cx="52673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C</w:t>
      </w:r>
    </w:p>
    <w:p w:rsidR="00000000" w:rsidDel="00000000" w:rsidP="00000000" w:rsidRDefault="00000000" w:rsidRPr="00000000" w14:paraId="00000109">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079500"/>
            <wp:effectExtent b="0" l="0" r="0" t="0"/>
            <wp:docPr id="6" name="image11.png"/>
            <a:graphic>
              <a:graphicData uri="http://schemas.openxmlformats.org/drawingml/2006/picture">
                <pic:pic>
                  <pic:nvPicPr>
                    <pic:cNvPr id="0" name="image11.png"/>
                    <pic:cNvPicPr preferRelativeResize="0"/>
                  </pic:nvPicPr>
                  <pic:blipFill>
                    <a:blip r:embed="rId119"/>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B </w:t>
      </w:r>
    </w:p>
    <w:p w:rsidR="00000000" w:rsidDel="00000000" w:rsidP="00000000" w:rsidRDefault="00000000" w:rsidRPr="00000000" w14:paraId="0000010B">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4619625" cy="1581150"/>
            <wp:effectExtent b="0" l="0" r="0" t="0"/>
            <wp:docPr id="91" name="image96.png"/>
            <a:graphic>
              <a:graphicData uri="http://schemas.openxmlformats.org/drawingml/2006/picture">
                <pic:pic>
                  <pic:nvPicPr>
                    <pic:cNvPr id="0" name="image96.png"/>
                    <pic:cNvPicPr preferRelativeResize="0"/>
                  </pic:nvPicPr>
                  <pic:blipFill>
                    <a:blip r:embed="rId120"/>
                    <a:srcRect b="0" l="0" r="0" t="0"/>
                    <a:stretch>
                      <a:fillRect/>
                    </a:stretch>
                  </pic:blipFill>
                  <pic:spPr>
                    <a:xfrm>
                      <a:off x="0" y="0"/>
                      <a:ext cx="461962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B</w:t>
      </w:r>
    </w:p>
    <w:p w:rsidR="00000000" w:rsidDel="00000000" w:rsidP="00000000" w:rsidRDefault="00000000" w:rsidRPr="00000000" w14:paraId="0000010D">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384300"/>
            <wp:effectExtent b="0" l="0" r="0" t="0"/>
            <wp:docPr id="105" name="image101.png"/>
            <a:graphic>
              <a:graphicData uri="http://schemas.openxmlformats.org/drawingml/2006/picture">
                <pic:pic>
                  <pic:nvPicPr>
                    <pic:cNvPr id="0" name="image101.png"/>
                    <pic:cNvPicPr preferRelativeResize="0"/>
                  </pic:nvPicPr>
                  <pic:blipFill>
                    <a:blip r:embed="rId121"/>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FALSE</w:t>
      </w:r>
    </w:p>
    <w:p w:rsidR="00000000" w:rsidDel="00000000" w:rsidP="00000000" w:rsidRDefault="00000000" w:rsidRPr="00000000" w14:paraId="0000010F">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Asking who will not be impacted by the product or service being created can be helpful = False</w:t>
      </w:r>
    </w:p>
    <w:p w:rsidR="00000000" w:rsidDel="00000000" w:rsidP="00000000" w:rsidRDefault="00000000" w:rsidRPr="00000000" w14:paraId="00000110">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Asking who will use the product or service being created can be helpful = True</w:t>
      </w:r>
    </w:p>
    <w:p w:rsidR="00000000" w:rsidDel="00000000" w:rsidP="00000000" w:rsidRDefault="00000000" w:rsidRPr="00000000" w14:paraId="00000111">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955800"/>
            <wp:effectExtent b="0" l="0" r="0" t="0"/>
            <wp:docPr id="48" name="image60.png"/>
            <a:graphic>
              <a:graphicData uri="http://schemas.openxmlformats.org/drawingml/2006/picture">
                <pic:pic>
                  <pic:nvPicPr>
                    <pic:cNvPr id="0" name="image60.png"/>
                    <pic:cNvPicPr preferRelativeResize="0"/>
                  </pic:nvPicPr>
                  <pic:blipFill>
                    <a:blip r:embed="rId122"/>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B</w:t>
      </w:r>
    </w:p>
    <w:p w:rsidR="00000000" w:rsidDel="00000000" w:rsidP="00000000" w:rsidRDefault="00000000" w:rsidRPr="00000000" w14:paraId="00000113">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562100"/>
            <wp:effectExtent b="0" l="0" r="0" t="0"/>
            <wp:docPr id="58" name="image57.png"/>
            <a:graphic>
              <a:graphicData uri="http://schemas.openxmlformats.org/drawingml/2006/picture">
                <pic:pic>
                  <pic:nvPicPr>
                    <pic:cNvPr id="0" name="image57.png"/>
                    <pic:cNvPicPr preferRelativeResize="0"/>
                  </pic:nvPicPr>
                  <pic:blipFill>
                    <a:blip r:embed="rId123"/>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AB</w:t>
      </w:r>
    </w:p>
    <w:p w:rsidR="00000000" w:rsidDel="00000000" w:rsidP="00000000" w:rsidRDefault="00000000" w:rsidRPr="00000000" w14:paraId="00000115">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376863" cy="1516551"/>
            <wp:effectExtent b="0" l="0" r="0" t="0"/>
            <wp:docPr id="139" name="image136.png"/>
            <a:graphic>
              <a:graphicData uri="http://schemas.openxmlformats.org/drawingml/2006/picture">
                <pic:pic>
                  <pic:nvPicPr>
                    <pic:cNvPr id="0" name="image136.png"/>
                    <pic:cNvPicPr preferRelativeResize="0"/>
                  </pic:nvPicPr>
                  <pic:blipFill>
                    <a:blip r:embed="rId124"/>
                    <a:srcRect b="0" l="0" r="0" t="0"/>
                    <a:stretch>
                      <a:fillRect/>
                    </a:stretch>
                  </pic:blipFill>
                  <pic:spPr>
                    <a:xfrm>
                      <a:off x="0" y="0"/>
                      <a:ext cx="5376863" cy="1516551"/>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D</w:t>
      </w:r>
    </w:p>
    <w:p w:rsidR="00000000" w:rsidDel="00000000" w:rsidP="00000000" w:rsidRDefault="00000000" w:rsidRPr="00000000" w14:paraId="00000117">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19763" cy="1613266"/>
            <wp:effectExtent b="0" l="0" r="0" t="0"/>
            <wp:docPr id="126" name="image127.png"/>
            <a:graphic>
              <a:graphicData uri="http://schemas.openxmlformats.org/drawingml/2006/picture">
                <pic:pic>
                  <pic:nvPicPr>
                    <pic:cNvPr id="0" name="image127.png"/>
                    <pic:cNvPicPr preferRelativeResize="0"/>
                  </pic:nvPicPr>
                  <pic:blipFill>
                    <a:blip r:embed="rId125"/>
                    <a:srcRect b="0" l="0" r="0" t="0"/>
                    <a:stretch>
                      <a:fillRect/>
                    </a:stretch>
                  </pic:blipFill>
                  <pic:spPr>
                    <a:xfrm>
                      <a:off x="0" y="0"/>
                      <a:ext cx="5719763" cy="1613266"/>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B</w:t>
      </w:r>
    </w:p>
    <w:p w:rsidR="00000000" w:rsidDel="00000000" w:rsidP="00000000" w:rsidRDefault="00000000" w:rsidRPr="00000000" w14:paraId="00000119">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4267200" cy="1631931"/>
            <wp:effectExtent b="0" l="0" r="0" t="0"/>
            <wp:docPr id="176" name="image175.png"/>
            <a:graphic>
              <a:graphicData uri="http://schemas.openxmlformats.org/drawingml/2006/picture">
                <pic:pic>
                  <pic:nvPicPr>
                    <pic:cNvPr id="0" name="image175.png"/>
                    <pic:cNvPicPr preferRelativeResize="0"/>
                  </pic:nvPicPr>
                  <pic:blipFill>
                    <a:blip r:embed="rId126"/>
                    <a:srcRect b="0" l="0" r="0" t="0"/>
                    <a:stretch>
                      <a:fillRect/>
                    </a:stretch>
                  </pic:blipFill>
                  <pic:spPr>
                    <a:xfrm>
                      <a:off x="0" y="0"/>
                      <a:ext cx="4267200" cy="1631931"/>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C</w:t>
      </w:r>
    </w:p>
    <w:p w:rsidR="00000000" w:rsidDel="00000000" w:rsidP="00000000" w:rsidRDefault="00000000" w:rsidRPr="00000000" w14:paraId="0000011B">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041400"/>
            <wp:effectExtent b="0" l="0" r="0" t="0"/>
            <wp:docPr id="20" name="image4.png"/>
            <a:graphic>
              <a:graphicData uri="http://schemas.openxmlformats.org/drawingml/2006/picture">
                <pic:pic>
                  <pic:nvPicPr>
                    <pic:cNvPr id="0" name="image4.png"/>
                    <pic:cNvPicPr preferRelativeResize="0"/>
                  </pic:nvPicPr>
                  <pic:blipFill>
                    <a:blip r:embed="rId127"/>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B</w:t>
      </w:r>
    </w:p>
    <w:p w:rsidR="00000000" w:rsidDel="00000000" w:rsidP="00000000" w:rsidRDefault="00000000" w:rsidRPr="00000000" w14:paraId="0000011D">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05475" cy="1866900"/>
            <wp:effectExtent b="0" l="0" r="0" t="0"/>
            <wp:docPr id="159" name="image162.png"/>
            <a:graphic>
              <a:graphicData uri="http://schemas.openxmlformats.org/drawingml/2006/picture">
                <pic:pic>
                  <pic:nvPicPr>
                    <pic:cNvPr id="0" name="image162.png"/>
                    <pic:cNvPicPr preferRelativeResize="0"/>
                  </pic:nvPicPr>
                  <pic:blipFill>
                    <a:blip r:embed="rId128"/>
                    <a:srcRect b="0" l="0" r="0" t="0"/>
                    <a:stretch>
                      <a:fillRect/>
                    </a:stretch>
                  </pic:blipFill>
                  <pic:spPr>
                    <a:xfrm>
                      <a:off x="0" y="0"/>
                      <a:ext cx="57054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CD</w:t>
      </w:r>
    </w:p>
    <w:p w:rsidR="00000000" w:rsidDel="00000000" w:rsidP="00000000" w:rsidRDefault="00000000" w:rsidRPr="00000000" w14:paraId="0000011F">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968500"/>
            <wp:effectExtent b="0" l="0" r="0" t="0"/>
            <wp:docPr id="152" name="image158.png"/>
            <a:graphic>
              <a:graphicData uri="http://schemas.openxmlformats.org/drawingml/2006/picture">
                <pic:pic>
                  <pic:nvPicPr>
                    <pic:cNvPr id="0" name="image158.png"/>
                    <pic:cNvPicPr preferRelativeResize="0"/>
                  </pic:nvPicPr>
                  <pic:blipFill>
                    <a:blip r:embed="rId129"/>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B</w:t>
      </w:r>
    </w:p>
    <w:p w:rsidR="00000000" w:rsidDel="00000000" w:rsidP="00000000" w:rsidRDefault="00000000" w:rsidRPr="00000000" w14:paraId="00000121">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Re fall23 </w:t>
      </w:r>
    </w:p>
    <w:p w:rsidR="00000000" w:rsidDel="00000000" w:rsidP="00000000" w:rsidRDefault="00000000" w:rsidRPr="00000000" w14:paraId="00000122">
      <w:pPr>
        <w:spacing w:after="240" w:before="240" w:lineRule="auto"/>
        <w:rPr>
          <w:color w:val="3c4043"/>
          <w:sz w:val="26"/>
          <w:szCs w:val="26"/>
          <w:highlight w:val="white"/>
        </w:rPr>
      </w:pPr>
      <w:hyperlink r:id="rId130">
        <w:r w:rsidDel="00000000" w:rsidR="00000000" w:rsidRPr="00000000">
          <w:rPr>
            <w:color w:val="1155cc"/>
            <w:sz w:val="26"/>
            <w:szCs w:val="26"/>
            <w:highlight w:val="white"/>
            <w:u w:val="single"/>
            <w:rtl w:val="0"/>
          </w:rPr>
          <w:t xml:space="preserve">https://www.facebook.com/photo/?fbid=318061394455227&amp;set=pcb.916486970051416</w:t>
        </w:r>
      </w:hyperlink>
      <w:r w:rsidDel="00000000" w:rsidR="00000000" w:rsidRPr="00000000">
        <w:rPr>
          <w:rtl w:val="0"/>
        </w:rPr>
      </w:r>
    </w:p>
    <w:p w:rsidR="00000000" w:rsidDel="00000000" w:rsidP="00000000" w:rsidRDefault="00000000" w:rsidRPr="00000000" w14:paraId="00000123">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3124200"/>
            <wp:effectExtent b="0" l="0" r="0" t="0"/>
            <wp:docPr id="141" name="image132.png"/>
            <a:graphic>
              <a:graphicData uri="http://schemas.openxmlformats.org/drawingml/2006/picture">
                <pic:pic>
                  <pic:nvPicPr>
                    <pic:cNvPr id="0" name="image132.png"/>
                    <pic:cNvPicPr preferRelativeResize="0"/>
                  </pic:nvPicPr>
                  <pic:blipFill>
                    <a:blip r:embed="rId131"/>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F</w:t>
      </w:r>
    </w:p>
    <w:p w:rsidR="00000000" w:rsidDel="00000000" w:rsidP="00000000" w:rsidRDefault="00000000" w:rsidRPr="00000000" w14:paraId="00000125">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562100"/>
            <wp:effectExtent b="0" l="0" r="0" t="0"/>
            <wp:docPr id="123" name="image123.png"/>
            <a:graphic>
              <a:graphicData uri="http://schemas.openxmlformats.org/drawingml/2006/picture">
                <pic:pic>
                  <pic:nvPicPr>
                    <pic:cNvPr id="0" name="image123.png"/>
                    <pic:cNvPicPr preferRelativeResize="0"/>
                  </pic:nvPicPr>
                  <pic:blipFill>
                    <a:blip r:embed="rId132"/>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w:t>
      </w:r>
      <w:r w:rsidDel="00000000" w:rsidR="00000000" w:rsidRPr="00000000">
        <w:br w:type="page"/>
      </w:r>
      <w:r w:rsidDel="00000000" w:rsidR="00000000" w:rsidRPr="00000000">
        <w:rPr>
          <w:rtl w:val="0"/>
        </w:rPr>
      </w:r>
    </w:p>
    <w:p w:rsidR="00000000" w:rsidDel="00000000" w:rsidP="00000000" w:rsidRDefault="00000000" w:rsidRPr="00000000" w14:paraId="00000127">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409700"/>
            <wp:effectExtent b="0" l="0" r="0" t="0"/>
            <wp:docPr id="22" name="image19.png"/>
            <a:graphic>
              <a:graphicData uri="http://schemas.openxmlformats.org/drawingml/2006/picture">
                <pic:pic>
                  <pic:nvPicPr>
                    <pic:cNvPr id="0" name="image19.png"/>
                    <pic:cNvPicPr preferRelativeResize="0"/>
                  </pic:nvPicPr>
                  <pic:blipFill>
                    <a:blip r:embed="rId133"/>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T</w:t>
      </w:r>
    </w:p>
    <w:p w:rsidR="00000000" w:rsidDel="00000000" w:rsidP="00000000" w:rsidRDefault="00000000" w:rsidRPr="00000000" w14:paraId="00000129">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4410075" cy="2295525"/>
            <wp:effectExtent b="0" l="0" r="0" t="0"/>
            <wp:docPr id="62" name="image63.png"/>
            <a:graphic>
              <a:graphicData uri="http://schemas.openxmlformats.org/drawingml/2006/picture">
                <pic:pic>
                  <pic:nvPicPr>
                    <pic:cNvPr id="0" name="image63.png"/>
                    <pic:cNvPicPr preferRelativeResize="0"/>
                  </pic:nvPicPr>
                  <pic:blipFill>
                    <a:blip r:embed="rId134"/>
                    <a:srcRect b="0" l="0" r="0" t="0"/>
                    <a:stretch>
                      <a:fillRect/>
                    </a:stretch>
                  </pic:blipFill>
                  <pic:spPr>
                    <a:xfrm>
                      <a:off x="0" y="0"/>
                      <a:ext cx="441007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B</w:t>
      </w:r>
    </w:p>
    <w:p w:rsidR="00000000" w:rsidDel="00000000" w:rsidP="00000000" w:rsidRDefault="00000000" w:rsidRPr="00000000" w14:paraId="0000012B">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841500"/>
            <wp:effectExtent b="0" l="0" r="0" t="0"/>
            <wp:docPr id="1" name="image13.png"/>
            <a:graphic>
              <a:graphicData uri="http://schemas.openxmlformats.org/drawingml/2006/picture">
                <pic:pic>
                  <pic:nvPicPr>
                    <pic:cNvPr id="0" name="image13.png"/>
                    <pic:cNvPicPr preferRelativeResize="0"/>
                  </pic:nvPicPr>
                  <pic:blipFill>
                    <a:blip r:embed="rId135"/>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B</w:t>
      </w:r>
    </w:p>
    <w:p w:rsidR="00000000" w:rsidDel="00000000" w:rsidP="00000000" w:rsidRDefault="00000000" w:rsidRPr="00000000" w14:paraId="0000012D">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143000"/>
            <wp:effectExtent b="0" l="0" r="0" t="0"/>
            <wp:docPr id="73" name="image74.png"/>
            <a:graphic>
              <a:graphicData uri="http://schemas.openxmlformats.org/drawingml/2006/picture">
                <pic:pic>
                  <pic:nvPicPr>
                    <pic:cNvPr id="0" name="image74.png"/>
                    <pic:cNvPicPr preferRelativeResize="0"/>
                  </pic:nvPicPr>
                  <pic:blipFill>
                    <a:blip r:embed="rId136"/>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F</w:t>
      </w:r>
    </w:p>
    <w:p w:rsidR="00000000" w:rsidDel="00000000" w:rsidP="00000000" w:rsidRDefault="00000000" w:rsidRPr="00000000" w14:paraId="0000012F">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4438650" cy="2247900"/>
            <wp:effectExtent b="0" l="0" r="0" t="0"/>
            <wp:docPr id="160" name="image159.png"/>
            <a:graphic>
              <a:graphicData uri="http://schemas.openxmlformats.org/drawingml/2006/picture">
                <pic:pic>
                  <pic:nvPicPr>
                    <pic:cNvPr id="0" name="image159.png"/>
                    <pic:cNvPicPr preferRelativeResize="0"/>
                  </pic:nvPicPr>
                  <pic:blipFill>
                    <a:blip r:embed="rId137"/>
                    <a:srcRect b="0" l="0" r="0" t="0"/>
                    <a:stretch>
                      <a:fillRect/>
                    </a:stretch>
                  </pic:blipFill>
                  <pic:spPr>
                    <a:xfrm>
                      <a:off x="0" y="0"/>
                      <a:ext cx="44386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the best time -&gt; initiating</w:t>
      </w:r>
    </w:p>
    <w:p w:rsidR="00000000" w:rsidDel="00000000" w:rsidP="00000000" w:rsidRDefault="00000000" w:rsidRPr="00000000" w14:paraId="00000131">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Which project management -&gt; executing</w:t>
      </w:r>
    </w:p>
    <w:p w:rsidR="00000000" w:rsidDel="00000000" w:rsidP="00000000" w:rsidRDefault="00000000" w:rsidRPr="00000000" w14:paraId="00000132">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=&gt; chọn A</w:t>
      </w:r>
    </w:p>
    <w:p w:rsidR="00000000" w:rsidDel="00000000" w:rsidP="00000000" w:rsidRDefault="00000000" w:rsidRPr="00000000" w14:paraId="00000133">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816100"/>
            <wp:effectExtent b="0" l="0" r="0" t="0"/>
            <wp:docPr id="25" name="image35.png"/>
            <a:graphic>
              <a:graphicData uri="http://schemas.openxmlformats.org/drawingml/2006/picture">
                <pic:pic>
                  <pic:nvPicPr>
                    <pic:cNvPr id="0" name="image35.png"/>
                    <pic:cNvPicPr preferRelativeResize="0"/>
                  </pic:nvPicPr>
                  <pic:blipFill>
                    <a:blip r:embed="rId138"/>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management reserve -&gt; is not tied</w:t>
      </w:r>
    </w:p>
    <w:p w:rsidR="00000000" w:rsidDel="00000000" w:rsidP="00000000" w:rsidRDefault="00000000" w:rsidRPr="00000000" w14:paraId="00000135">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contingency reserve -&gt; is tied to specific work packages or activities.</w:t>
      </w:r>
    </w:p>
    <w:p w:rsidR="00000000" w:rsidDel="00000000" w:rsidP="00000000" w:rsidRDefault="00000000" w:rsidRPr="00000000" w14:paraId="00000136">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155700"/>
            <wp:effectExtent b="0" l="0" r="0" t="0"/>
            <wp:docPr id="100" name="image106.png"/>
            <a:graphic>
              <a:graphicData uri="http://schemas.openxmlformats.org/drawingml/2006/picture">
                <pic:pic>
                  <pic:nvPicPr>
                    <pic:cNvPr id="0" name="image106.png"/>
                    <pic:cNvPicPr preferRelativeResize="0"/>
                  </pic:nvPicPr>
                  <pic:blipFill>
                    <a:blip r:embed="rId139"/>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B true ( note increase in the last sentence)</w:t>
      </w:r>
    </w:p>
    <w:p w:rsidR="00000000" w:rsidDel="00000000" w:rsidP="00000000" w:rsidRDefault="00000000" w:rsidRPr="00000000" w14:paraId="00000138">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2044700"/>
            <wp:effectExtent b="0" l="0" r="0" t="0"/>
            <wp:docPr id="97" name="image90.png"/>
            <a:graphic>
              <a:graphicData uri="http://schemas.openxmlformats.org/drawingml/2006/picture">
                <pic:pic>
                  <pic:nvPicPr>
                    <pic:cNvPr id="0" name="image90.png"/>
                    <pic:cNvPicPr preferRelativeResize="0"/>
                  </pic:nvPicPr>
                  <pic:blipFill>
                    <a:blip r:embed="rId140"/>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13A">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727200"/>
            <wp:effectExtent b="0" l="0" r="0" t="0"/>
            <wp:docPr id="75" name="image81.png"/>
            <a:graphic>
              <a:graphicData uri="http://schemas.openxmlformats.org/drawingml/2006/picture">
                <pic:pic>
                  <pic:nvPicPr>
                    <pic:cNvPr id="0" name="image81.png"/>
                    <pic:cNvPicPr preferRelativeResize="0"/>
                  </pic:nvPicPr>
                  <pic:blipFill>
                    <a:blip r:embed="rId141"/>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A</w:t>
      </w:r>
    </w:p>
    <w:p w:rsidR="00000000" w:rsidDel="00000000" w:rsidP="00000000" w:rsidRDefault="00000000" w:rsidRPr="00000000" w14:paraId="0000013C">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2413000"/>
            <wp:effectExtent b="0" l="0" r="0" t="0"/>
            <wp:docPr id="143" name="image138.png"/>
            <a:graphic>
              <a:graphicData uri="http://schemas.openxmlformats.org/drawingml/2006/picture">
                <pic:pic>
                  <pic:nvPicPr>
                    <pic:cNvPr id="0" name="image138.png"/>
                    <pic:cNvPicPr preferRelativeResize="0"/>
                  </pic:nvPicPr>
                  <pic:blipFill>
                    <a:blip r:embed="rId142"/>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D</w:t>
      </w:r>
    </w:p>
    <w:p w:rsidR="00000000" w:rsidDel="00000000" w:rsidP="00000000" w:rsidRDefault="00000000" w:rsidRPr="00000000" w14:paraId="0000013E">
      <w:pPr>
        <w:spacing w:after="240" w:before="240" w:lineRule="auto"/>
        <w:rPr>
          <w:b w:val="1"/>
          <w:bCs w:val="1"/>
          <w:i w:val="1"/>
          <w:iCs w:val="1"/>
          <w:color w:val="0000ff"/>
          <w:sz w:val="26"/>
          <w:szCs w:val="26"/>
          <w:shd w:fill="b6d7a8" w:val="clear"/>
        </w:rPr>
      </w:pPr>
      <w:r w:rsidDel="00000000" w:rsidR="00000000" w:rsidRPr="00000000">
        <w:rPr>
          <w:b w:val="1"/>
          <w:bCs w:val="1"/>
          <w:i w:val="1"/>
          <w:iCs w:val="1"/>
          <w:color w:val="0000ff"/>
          <w:sz w:val="26"/>
          <w:szCs w:val="26"/>
          <w:shd w:fill="b6d7a8" w:val="clear"/>
        </w:rPr>
        <w:drawing>
          <wp:inline distB="114300" distT="114300" distL="114300" distR="114300">
            <wp:extent cx="5731200" cy="1473200"/>
            <wp:effectExtent b="0" l="0" r="0" t="0"/>
            <wp:docPr id="80" name="image78.png"/>
            <a:graphic>
              <a:graphicData uri="http://schemas.openxmlformats.org/drawingml/2006/picture">
                <pic:pic>
                  <pic:nvPicPr>
                    <pic:cNvPr id="0" name="image78.png"/>
                    <pic:cNvPicPr preferRelativeResize="0"/>
                  </pic:nvPicPr>
                  <pic:blipFill>
                    <a:blip r:embed="rId143"/>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before="240" w:lineRule="auto"/>
        <w:rPr>
          <w:b w:val="1"/>
          <w:bCs w:val="1"/>
          <w:i w:val="1"/>
          <w:iCs w:val="1"/>
          <w:color w:val="0000ff"/>
          <w:sz w:val="26"/>
          <w:szCs w:val="26"/>
          <w:shd w:fill="b6d7a8" w:val="clear"/>
        </w:rPr>
      </w:pPr>
      <w:r w:rsidDel="00000000" w:rsidR="00000000" w:rsidRPr="00000000">
        <w:rPr>
          <w:b w:val="1"/>
          <w:bCs w:val="1"/>
          <w:i w:val="1"/>
          <w:iCs w:val="1"/>
          <w:sz w:val="26"/>
          <w:szCs w:val="26"/>
          <w:shd w:fill="b6d7a8" w:val="clear"/>
          <w:rtl w:val="0"/>
        </w:rPr>
        <w:t xml:space="preserve">B?</w:t>
      </w:r>
      <w:r w:rsidDel="00000000" w:rsidR="00000000" w:rsidRPr="00000000">
        <w:rPr>
          <w:b w:val="1"/>
          <w:bCs w:val="1"/>
          <w:i w:val="1"/>
          <w:iCs w:val="1"/>
          <w:color w:val="0000ff"/>
          <w:sz w:val="26"/>
          <w:szCs w:val="26"/>
          <w:shd w:fill="b6d7a8" w:val="clear"/>
          <w:rtl w:val="0"/>
        </w:rPr>
        <w:t xml:space="preserve">  TRUE ? </w:t>
      </w:r>
    </w:p>
    <w:p w:rsidR="00000000" w:rsidDel="00000000" w:rsidP="00000000" w:rsidRDefault="00000000" w:rsidRPr="00000000" w14:paraId="00000140">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Re su23</w:t>
      </w:r>
    </w:p>
    <w:p w:rsidR="00000000" w:rsidDel="00000000" w:rsidP="00000000" w:rsidRDefault="00000000" w:rsidRPr="00000000" w14:paraId="00000141">
      <w:pPr>
        <w:spacing w:after="240" w:before="240" w:lineRule="auto"/>
        <w:rPr>
          <w:color w:val="3c4043"/>
          <w:sz w:val="26"/>
          <w:szCs w:val="26"/>
          <w:highlight w:val="white"/>
        </w:rPr>
      </w:pPr>
      <w:hyperlink r:id="rId144">
        <w:r w:rsidDel="00000000" w:rsidR="00000000" w:rsidRPr="00000000">
          <w:rPr>
            <w:color w:val="1155cc"/>
            <w:sz w:val="26"/>
            <w:szCs w:val="26"/>
            <w:highlight w:val="white"/>
            <w:u w:val="single"/>
            <w:rtl w:val="0"/>
          </w:rPr>
          <w:t xml:space="preserve">https://www.facebook.com/photo/?fbid=253393327588701&amp;set=pcb.852335466466567</w:t>
        </w:r>
      </w:hyperlink>
      <w:r w:rsidDel="00000000" w:rsidR="00000000" w:rsidRPr="00000000">
        <w:rPr>
          <w:color w:val="3c4043"/>
          <w:sz w:val="26"/>
          <w:szCs w:val="26"/>
          <w:highlight w:val="white"/>
          <w:rtl w:val="0"/>
        </w:rPr>
        <w:t xml:space="preserve"> </w:t>
      </w:r>
    </w:p>
    <w:p w:rsidR="00000000" w:rsidDel="00000000" w:rsidP="00000000" w:rsidRDefault="00000000" w:rsidRPr="00000000" w14:paraId="00000142">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362575" cy="2009775"/>
            <wp:effectExtent b="0" l="0" r="0" t="0"/>
            <wp:docPr id="166" name="image156.png"/>
            <a:graphic>
              <a:graphicData uri="http://schemas.openxmlformats.org/drawingml/2006/picture">
                <pic:pic>
                  <pic:nvPicPr>
                    <pic:cNvPr id="0" name="image156.png"/>
                    <pic:cNvPicPr preferRelativeResize="0"/>
                  </pic:nvPicPr>
                  <pic:blipFill>
                    <a:blip r:embed="rId145"/>
                    <a:srcRect b="0" l="0" r="0" t="0"/>
                    <a:stretch>
                      <a:fillRect/>
                    </a:stretch>
                  </pic:blipFill>
                  <pic:spPr>
                    <a:xfrm>
                      <a:off x="0" y="0"/>
                      <a:ext cx="53625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B</w:t>
      </w:r>
    </w:p>
    <w:p w:rsidR="00000000" w:rsidDel="00000000" w:rsidP="00000000" w:rsidRDefault="00000000" w:rsidRPr="00000000" w14:paraId="00000144">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619750" cy="1952625"/>
            <wp:effectExtent b="0" l="0" r="0" t="0"/>
            <wp:docPr id="43" name="image42.png"/>
            <a:graphic>
              <a:graphicData uri="http://schemas.openxmlformats.org/drawingml/2006/picture">
                <pic:pic>
                  <pic:nvPicPr>
                    <pic:cNvPr id="0" name="image42.png"/>
                    <pic:cNvPicPr preferRelativeResize="0"/>
                  </pic:nvPicPr>
                  <pic:blipFill>
                    <a:blip r:embed="rId146"/>
                    <a:srcRect b="0" l="0" r="0" t="0"/>
                    <a:stretch>
                      <a:fillRect/>
                    </a:stretch>
                  </pic:blipFill>
                  <pic:spPr>
                    <a:xfrm>
                      <a:off x="0" y="0"/>
                      <a:ext cx="561975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D</w:t>
      </w:r>
    </w:p>
    <w:p w:rsidR="00000000" w:rsidDel="00000000" w:rsidP="00000000" w:rsidRDefault="00000000" w:rsidRPr="00000000" w14:paraId="00000146">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3857625" cy="1647825"/>
            <wp:effectExtent b="0" l="0" r="0" t="0"/>
            <wp:docPr id="85" name="image95.png"/>
            <a:graphic>
              <a:graphicData uri="http://schemas.openxmlformats.org/drawingml/2006/picture">
                <pic:pic>
                  <pic:nvPicPr>
                    <pic:cNvPr id="0" name="image95.png"/>
                    <pic:cNvPicPr preferRelativeResize="0"/>
                  </pic:nvPicPr>
                  <pic:blipFill>
                    <a:blip r:embed="rId147"/>
                    <a:srcRect b="0" l="0" r="0" t="0"/>
                    <a:stretch>
                      <a:fillRect/>
                    </a:stretch>
                  </pic:blipFill>
                  <pic:spPr>
                    <a:xfrm>
                      <a:off x="0" y="0"/>
                      <a:ext cx="38576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D</w:t>
      </w:r>
    </w:p>
    <w:p w:rsidR="00000000" w:rsidDel="00000000" w:rsidP="00000000" w:rsidRDefault="00000000" w:rsidRPr="00000000" w14:paraId="00000148">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2146300"/>
            <wp:effectExtent b="0" l="0" r="0" t="0"/>
            <wp:docPr id="4" name="image10.png"/>
            <a:graphic>
              <a:graphicData uri="http://schemas.openxmlformats.org/drawingml/2006/picture">
                <pic:pic>
                  <pic:nvPicPr>
                    <pic:cNvPr id="0" name="image10.png"/>
                    <pic:cNvPicPr preferRelativeResize="0"/>
                  </pic:nvPicPr>
                  <pic:blipFill>
                    <a:blip r:embed="rId148"/>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C</w:t>
      </w:r>
    </w:p>
    <w:p w:rsidR="00000000" w:rsidDel="00000000" w:rsidP="00000000" w:rsidRDefault="00000000" w:rsidRPr="00000000" w14:paraId="0000014A">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2108200"/>
            <wp:effectExtent b="0" l="0" r="0" t="0"/>
            <wp:docPr id="46" name="image46.png"/>
            <a:graphic>
              <a:graphicData uri="http://schemas.openxmlformats.org/drawingml/2006/picture">
                <pic:pic>
                  <pic:nvPicPr>
                    <pic:cNvPr id="0" name="image46.png"/>
                    <pic:cNvPicPr preferRelativeResize="0"/>
                  </pic:nvPicPr>
                  <pic:blipFill>
                    <a:blip r:embed="rId149"/>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MAYBE a  A</w:t>
      </w:r>
    </w:p>
    <w:p w:rsidR="00000000" w:rsidDel="00000000" w:rsidP="00000000" w:rsidRDefault="00000000" w:rsidRPr="00000000" w14:paraId="0000014C">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4943475" cy="1543050"/>
            <wp:effectExtent b="0" l="0" r="0" t="0"/>
            <wp:docPr id="125" name="image126.png"/>
            <a:graphic>
              <a:graphicData uri="http://schemas.openxmlformats.org/drawingml/2006/picture">
                <pic:pic>
                  <pic:nvPicPr>
                    <pic:cNvPr id="0" name="image126.png"/>
                    <pic:cNvPicPr preferRelativeResize="0"/>
                  </pic:nvPicPr>
                  <pic:blipFill>
                    <a:blip r:embed="rId150"/>
                    <a:srcRect b="0" l="0" r="0" t="0"/>
                    <a:stretch>
                      <a:fillRect/>
                    </a:stretch>
                  </pic:blipFill>
                  <pic:spPr>
                    <a:xfrm>
                      <a:off x="0" y="0"/>
                      <a:ext cx="49434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D</w:t>
      </w:r>
    </w:p>
    <w:p w:rsidR="00000000" w:rsidDel="00000000" w:rsidP="00000000" w:rsidRDefault="00000000" w:rsidRPr="00000000" w14:paraId="0000014E">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803400"/>
            <wp:effectExtent b="0" l="0" r="0" t="0"/>
            <wp:docPr id="17" name="image3.png"/>
            <a:graphic>
              <a:graphicData uri="http://schemas.openxmlformats.org/drawingml/2006/picture">
                <pic:pic>
                  <pic:nvPicPr>
                    <pic:cNvPr id="0" name="image3.png"/>
                    <pic:cNvPicPr preferRelativeResize="0"/>
                  </pic:nvPicPr>
                  <pic:blipFill>
                    <a:blip r:embed="rId151"/>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D</w:t>
      </w:r>
    </w:p>
    <w:p w:rsidR="00000000" w:rsidDel="00000000" w:rsidP="00000000" w:rsidRDefault="00000000" w:rsidRPr="00000000" w14:paraId="00000150">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130300"/>
            <wp:effectExtent b="0" l="0" r="0" t="0"/>
            <wp:docPr id="102" name="image102.png"/>
            <a:graphic>
              <a:graphicData uri="http://schemas.openxmlformats.org/drawingml/2006/picture">
                <pic:pic>
                  <pic:nvPicPr>
                    <pic:cNvPr id="0" name="image102.png"/>
                    <pic:cNvPicPr preferRelativeResize="0"/>
                  </pic:nvPicPr>
                  <pic:blipFill>
                    <a:blip r:embed="rId152"/>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 Su23 </w:t>
      </w:r>
      <w:hyperlink r:id="rId153">
        <w:r w:rsidDel="00000000" w:rsidR="00000000" w:rsidRPr="00000000">
          <w:rPr>
            <w:color w:val="1155cc"/>
            <w:sz w:val="26"/>
            <w:szCs w:val="26"/>
            <w:highlight w:val="white"/>
            <w:u w:val="single"/>
            <w:rtl w:val="0"/>
          </w:rPr>
          <w:t xml:space="preserve">https://www.facebook.com/photo/?fbid=249175761343791&amp;set=pcb.847339803632800</w:t>
        </w:r>
      </w:hyperlink>
      <w:r w:rsidDel="00000000" w:rsidR="00000000" w:rsidRPr="00000000">
        <w:rPr>
          <w:color w:val="3c4043"/>
          <w:sz w:val="26"/>
          <w:szCs w:val="26"/>
          <w:highlight w:val="white"/>
          <w:rtl w:val="0"/>
        </w:rPr>
        <w:t xml:space="preserve"> </w:t>
      </w:r>
    </w:p>
    <w:p w:rsidR="00000000" w:rsidDel="00000000" w:rsidP="00000000" w:rsidRDefault="00000000" w:rsidRPr="00000000" w14:paraId="00000152">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553075" cy="990600"/>
            <wp:effectExtent b="0" l="0" r="0" t="0"/>
            <wp:docPr id="29" name="image33.png"/>
            <a:graphic>
              <a:graphicData uri="http://schemas.openxmlformats.org/drawingml/2006/picture">
                <pic:pic>
                  <pic:nvPicPr>
                    <pic:cNvPr id="0" name="image33.png"/>
                    <pic:cNvPicPr preferRelativeResize="0"/>
                  </pic:nvPicPr>
                  <pic:blipFill>
                    <a:blip r:embed="rId154"/>
                    <a:srcRect b="0" l="0" r="0" t="0"/>
                    <a:stretch>
                      <a:fillRect/>
                    </a:stretch>
                  </pic:blipFill>
                  <pic:spPr>
                    <a:xfrm>
                      <a:off x="0" y="0"/>
                      <a:ext cx="55530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False </w:t>
      </w:r>
    </w:p>
    <w:p w:rsidR="00000000" w:rsidDel="00000000" w:rsidP="00000000" w:rsidRDefault="00000000" w:rsidRPr="00000000" w14:paraId="00000154">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206500"/>
            <wp:effectExtent b="0" l="0" r="0" t="0"/>
            <wp:docPr id="130" name="image125.png"/>
            <a:graphic>
              <a:graphicData uri="http://schemas.openxmlformats.org/drawingml/2006/picture">
                <pic:pic>
                  <pic:nvPicPr>
                    <pic:cNvPr id="0" name="image125.png"/>
                    <pic:cNvPicPr preferRelativeResize="0"/>
                  </pic:nvPicPr>
                  <pic:blipFill>
                    <a:blip r:embed="rId155"/>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D</w:t>
      </w:r>
    </w:p>
    <w:p w:rsidR="00000000" w:rsidDel="00000000" w:rsidP="00000000" w:rsidRDefault="00000000" w:rsidRPr="00000000" w14:paraId="00000156">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130300"/>
            <wp:effectExtent b="0" l="0" r="0" t="0"/>
            <wp:docPr id="148" name="image150.png"/>
            <a:graphic>
              <a:graphicData uri="http://schemas.openxmlformats.org/drawingml/2006/picture">
                <pic:pic>
                  <pic:nvPicPr>
                    <pic:cNvPr id="0" name="image150.png"/>
                    <pic:cNvPicPr preferRelativeResize="0"/>
                  </pic:nvPicPr>
                  <pic:blipFill>
                    <a:blip r:embed="rId156"/>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F</w:t>
      </w:r>
    </w:p>
    <w:p w:rsidR="00000000" w:rsidDel="00000000" w:rsidP="00000000" w:rsidRDefault="00000000" w:rsidRPr="00000000" w14:paraId="00000158">
      <w:pPr>
        <w:spacing w:after="240" w:before="240" w:lineRule="auto"/>
        <w:rPr>
          <w:color w:val="3c4043"/>
          <w:sz w:val="26"/>
          <w:szCs w:val="26"/>
          <w:highlight w:val="red"/>
        </w:rPr>
      </w:pPr>
      <w:r w:rsidDel="00000000" w:rsidR="00000000" w:rsidRPr="00000000">
        <w:rPr>
          <w:color w:val="3c4043"/>
          <w:sz w:val="26"/>
          <w:szCs w:val="26"/>
          <w:highlight w:val="red"/>
        </w:rPr>
        <w:drawing>
          <wp:inline distB="114300" distT="114300" distL="114300" distR="114300">
            <wp:extent cx="5731200" cy="825500"/>
            <wp:effectExtent b="0" l="0" r="0" t="0"/>
            <wp:docPr id="65" name="image77.png"/>
            <a:graphic>
              <a:graphicData uri="http://schemas.openxmlformats.org/drawingml/2006/picture">
                <pic:pic>
                  <pic:nvPicPr>
                    <pic:cNvPr id="0" name="image77.png"/>
                    <pic:cNvPicPr preferRelativeResize="0"/>
                  </pic:nvPicPr>
                  <pic:blipFill>
                    <a:blip r:embed="rId157"/>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rPr>
          <w:color w:val="3c4043"/>
          <w:sz w:val="26"/>
          <w:szCs w:val="26"/>
          <w:highlight w:val="red"/>
        </w:rPr>
      </w:pPr>
      <w:r w:rsidDel="00000000" w:rsidR="00000000" w:rsidRPr="00000000">
        <w:rPr>
          <w:color w:val="3c4043"/>
          <w:sz w:val="26"/>
          <w:szCs w:val="26"/>
          <w:highlight w:val="red"/>
        </w:rPr>
        <w:drawing>
          <wp:inline distB="114300" distT="114300" distL="114300" distR="114300">
            <wp:extent cx="2009775" cy="1419225"/>
            <wp:effectExtent b="0" l="0" r="0" t="0"/>
            <wp:docPr id="54" name="image51.png"/>
            <a:graphic>
              <a:graphicData uri="http://schemas.openxmlformats.org/drawingml/2006/picture">
                <pic:pic>
                  <pic:nvPicPr>
                    <pic:cNvPr id="0" name="image51.png"/>
                    <pic:cNvPicPr preferRelativeResize="0"/>
                  </pic:nvPicPr>
                  <pic:blipFill>
                    <a:blip r:embed="rId158"/>
                    <a:srcRect b="0" l="0" r="0" t="0"/>
                    <a:stretch>
                      <a:fillRect/>
                    </a:stretch>
                  </pic:blipFill>
                  <pic:spPr>
                    <a:xfrm>
                      <a:off x="0" y="0"/>
                      <a:ext cx="200977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15B">
      <w:pPr>
        <w:spacing w:after="240" w:before="240" w:lineRule="auto"/>
        <w:rPr>
          <w:color w:val="3c4043"/>
          <w:sz w:val="26"/>
          <w:szCs w:val="26"/>
          <w:highlight w:val="white"/>
        </w:rPr>
      </w:pPr>
      <w:r w:rsidDel="00000000" w:rsidR="00000000" w:rsidRPr="00000000">
        <w:rPr>
          <w:color w:val="3c4043"/>
          <w:sz w:val="26"/>
          <w:szCs w:val="26"/>
          <w:highlight w:val="white"/>
        </w:rPr>
        <w:drawing>
          <wp:inline distB="114300" distT="114300" distL="114300" distR="114300">
            <wp:extent cx="5731200" cy="1181100"/>
            <wp:effectExtent b="0" l="0" r="0" t="0"/>
            <wp:docPr id="149" name="image151.png"/>
            <a:graphic>
              <a:graphicData uri="http://schemas.openxmlformats.org/drawingml/2006/picture">
                <pic:pic>
                  <pic:nvPicPr>
                    <pic:cNvPr id="0" name="image151.png"/>
                    <pic:cNvPicPr preferRelativeResize="0"/>
                  </pic:nvPicPr>
                  <pic:blipFill>
                    <a:blip r:embed="rId159"/>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40" w:before="240" w:lineRule="auto"/>
        <w:rPr>
          <w:color w:val="e2e5e9"/>
          <w:sz w:val="23"/>
          <w:szCs w:val="23"/>
          <w:shd w:fill="333334" w:val="clear"/>
        </w:rPr>
      </w:pPr>
      <w:r w:rsidDel="00000000" w:rsidR="00000000" w:rsidRPr="00000000">
        <w:rPr>
          <w:color w:val="e2e5e9"/>
          <w:sz w:val="23"/>
          <w:szCs w:val="23"/>
          <w:shd w:fill="333334" w:val="clear"/>
          <w:rtl w:val="0"/>
        </w:rPr>
        <w:t xml:space="preserve">D (Project management itself is not typically considered a source of conflict. Conflictsusually arise from issues related to the project team, project resources, and project priorities, all of which the project manager may influence).</w:t>
      </w:r>
    </w:p>
    <w:p w:rsidR="00000000" w:rsidDel="00000000" w:rsidP="00000000" w:rsidRDefault="00000000" w:rsidRPr="00000000" w14:paraId="0000015D">
      <w:pPr>
        <w:spacing w:after="240" w:before="240" w:lineRule="auto"/>
        <w:rPr>
          <w:color w:val="e2e5e9"/>
          <w:sz w:val="23"/>
          <w:szCs w:val="23"/>
          <w:shd w:fill="333334" w:val="clear"/>
        </w:rPr>
      </w:pPr>
      <w:r w:rsidDel="00000000" w:rsidR="00000000" w:rsidRPr="00000000">
        <w:rPr>
          <w:rtl w:val="0"/>
        </w:rPr>
      </w:r>
    </w:p>
    <w:p w:rsidR="00000000" w:rsidDel="00000000" w:rsidP="00000000" w:rsidRDefault="00000000" w:rsidRPr="00000000" w14:paraId="0000015E">
      <w:pPr>
        <w:spacing w:after="240" w:before="240" w:lineRule="auto"/>
        <w:rPr>
          <w:color w:val="e2e5e9"/>
          <w:sz w:val="23"/>
          <w:szCs w:val="23"/>
          <w:shd w:fill="333334" w:val="clear"/>
        </w:rPr>
      </w:pPr>
      <w:r w:rsidDel="00000000" w:rsidR="00000000" w:rsidRPr="00000000">
        <w:rPr>
          <w:rtl w:val="0"/>
        </w:rPr>
      </w:r>
    </w:p>
    <w:p w:rsidR="00000000" w:rsidDel="00000000" w:rsidP="00000000" w:rsidRDefault="00000000" w:rsidRPr="00000000" w14:paraId="0000015F">
      <w:pPr>
        <w:spacing w:after="240" w:before="240" w:lineRule="auto"/>
        <w:rPr>
          <w:color w:val="e2e5e9"/>
          <w:sz w:val="23"/>
          <w:szCs w:val="23"/>
          <w:shd w:fill="333334" w:val="clear"/>
        </w:rPr>
      </w:pPr>
      <w:r w:rsidDel="00000000" w:rsidR="00000000" w:rsidRPr="00000000">
        <w:rPr>
          <w:color w:val="e2e5e9"/>
          <w:sz w:val="23"/>
          <w:szCs w:val="23"/>
          <w:shd w:fill="333334" w:val="clear"/>
        </w:rPr>
        <w:drawing>
          <wp:inline distB="114300" distT="114300" distL="114300" distR="114300">
            <wp:extent cx="5731200" cy="1231900"/>
            <wp:effectExtent b="0" l="0" r="0" t="0"/>
            <wp:docPr id="77" name="image76.png"/>
            <a:graphic>
              <a:graphicData uri="http://schemas.openxmlformats.org/drawingml/2006/picture">
                <pic:pic>
                  <pic:nvPicPr>
                    <pic:cNvPr id="0" name="image76.png"/>
                    <pic:cNvPicPr preferRelativeResize="0"/>
                  </pic:nvPicPr>
                  <pic:blipFill>
                    <a:blip r:embed="rId160"/>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240" w:before="240" w:lineRule="auto"/>
        <w:rPr>
          <w:color w:val="e2e5e9"/>
          <w:sz w:val="23"/>
          <w:szCs w:val="23"/>
          <w:shd w:fill="333334" w:val="clear"/>
        </w:rPr>
      </w:pPr>
      <w:r w:rsidDel="00000000" w:rsidR="00000000" w:rsidRPr="00000000">
        <w:rPr>
          <w:rtl w:val="0"/>
        </w:rPr>
      </w:r>
    </w:p>
    <w:p w:rsidR="00000000" w:rsidDel="00000000" w:rsidP="00000000" w:rsidRDefault="00000000" w:rsidRPr="00000000" w14:paraId="00000161">
      <w:pPr>
        <w:spacing w:after="240" w:before="240" w:lineRule="auto"/>
        <w:rPr>
          <w:sz w:val="23"/>
          <w:szCs w:val="23"/>
          <w:highlight w:val="white"/>
        </w:rPr>
      </w:pPr>
      <w:r w:rsidDel="00000000" w:rsidR="00000000" w:rsidRPr="00000000">
        <w:rPr>
          <w:color w:val="e2e5e9"/>
          <w:sz w:val="23"/>
          <w:szCs w:val="23"/>
          <w:shd w:fill="333334" w:val="clear"/>
          <w:rtl w:val="0"/>
        </w:rPr>
        <w:t xml:space="preserve">A</w:t>
      </w:r>
      <w:r w:rsidDel="00000000" w:rsidR="00000000" w:rsidRPr="00000000">
        <w:rPr>
          <w:rtl w:val="0"/>
        </w:rPr>
      </w:r>
    </w:p>
    <w:p w:rsidR="00000000" w:rsidDel="00000000" w:rsidP="00000000" w:rsidRDefault="00000000" w:rsidRPr="00000000" w14:paraId="00000162">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1270000"/>
            <wp:effectExtent b="0" l="0" r="0" t="0"/>
            <wp:docPr id="138" name="image143.png"/>
            <a:graphic>
              <a:graphicData uri="http://schemas.openxmlformats.org/drawingml/2006/picture">
                <pic:pic>
                  <pic:nvPicPr>
                    <pic:cNvPr id="0" name="image143.png"/>
                    <pic:cNvPicPr preferRelativeResize="0"/>
                  </pic:nvPicPr>
                  <pic:blipFill>
                    <a:blip r:embed="rId161"/>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240" w:before="240" w:lineRule="auto"/>
        <w:rPr>
          <w:sz w:val="23"/>
          <w:szCs w:val="23"/>
          <w:highlight w:val="white"/>
        </w:rPr>
      </w:pPr>
      <w:r w:rsidDel="00000000" w:rsidR="00000000" w:rsidRPr="00000000">
        <w:rPr>
          <w:sz w:val="23"/>
          <w:szCs w:val="23"/>
          <w:highlight w:val="white"/>
          <w:rtl w:val="0"/>
        </w:rPr>
        <w:t xml:space="preserve">false</w:t>
      </w:r>
    </w:p>
    <w:p w:rsidR="00000000" w:rsidDel="00000000" w:rsidP="00000000" w:rsidRDefault="00000000" w:rsidRPr="00000000" w14:paraId="00000164">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1689100"/>
            <wp:effectExtent b="0" l="0" r="0" t="0"/>
            <wp:docPr id="167" name="image174.png"/>
            <a:graphic>
              <a:graphicData uri="http://schemas.openxmlformats.org/drawingml/2006/picture">
                <pic:pic>
                  <pic:nvPicPr>
                    <pic:cNvPr id="0" name="image174.png"/>
                    <pic:cNvPicPr preferRelativeResize="0"/>
                  </pic:nvPicPr>
                  <pic:blipFill>
                    <a:blip r:embed="rId162"/>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240" w:before="240" w:lineRule="auto"/>
        <w:rPr>
          <w:sz w:val="23"/>
          <w:szCs w:val="23"/>
          <w:highlight w:val="white"/>
        </w:rPr>
      </w:pPr>
      <w:r w:rsidDel="00000000" w:rsidR="00000000" w:rsidRPr="00000000">
        <w:rPr>
          <w:sz w:val="23"/>
          <w:szCs w:val="23"/>
          <w:highlight w:val="white"/>
          <w:rtl w:val="0"/>
        </w:rPr>
        <w:t xml:space="preserve">Db</w:t>
      </w:r>
    </w:p>
    <w:p w:rsidR="00000000" w:rsidDel="00000000" w:rsidP="00000000" w:rsidRDefault="00000000" w:rsidRPr="00000000" w14:paraId="00000166">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876300"/>
            <wp:effectExtent b="0" l="0" r="0" t="0"/>
            <wp:docPr id="82" name="image87.png"/>
            <a:graphic>
              <a:graphicData uri="http://schemas.openxmlformats.org/drawingml/2006/picture">
                <pic:pic>
                  <pic:nvPicPr>
                    <pic:cNvPr id="0" name="image87.png"/>
                    <pic:cNvPicPr preferRelativeResize="0"/>
                  </pic:nvPicPr>
                  <pic:blipFill>
                    <a:blip r:embed="rId163"/>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Rule="auto"/>
        <w:rPr>
          <w:sz w:val="23"/>
          <w:szCs w:val="23"/>
          <w:highlight w:val="white"/>
        </w:rPr>
      </w:pPr>
      <w:r w:rsidDel="00000000" w:rsidR="00000000" w:rsidRPr="00000000">
        <w:rPr>
          <w:color w:val="e2e5e9"/>
          <w:sz w:val="23"/>
          <w:szCs w:val="23"/>
          <w:shd w:fill="333334" w:val="clear"/>
          <w:rtl w:val="0"/>
        </w:rPr>
        <w:t xml:space="preserve">B (Crashing is a project management technique used to shorten the project schedule by adding more resources to critical path tasks without changing the project scope. The approach described in the question is more aligned with "fast tracking," which involves performing more activities in parallel to shorten the project timeline).</w:t>
      </w:r>
      <w:r w:rsidDel="00000000" w:rsidR="00000000" w:rsidRPr="00000000">
        <w:rPr>
          <w:rtl w:val="0"/>
        </w:rPr>
      </w:r>
    </w:p>
    <w:p w:rsidR="00000000" w:rsidDel="00000000" w:rsidP="00000000" w:rsidRDefault="00000000" w:rsidRPr="00000000" w14:paraId="00000168">
      <w:pPr>
        <w:spacing w:after="240" w:before="240" w:lineRule="auto"/>
        <w:rPr>
          <w:sz w:val="23"/>
          <w:szCs w:val="23"/>
          <w:highlight w:val="white"/>
        </w:rPr>
      </w:pPr>
      <w:r w:rsidDel="00000000" w:rsidR="00000000" w:rsidRPr="00000000">
        <w:rPr>
          <w:rtl w:val="0"/>
        </w:rPr>
      </w:r>
    </w:p>
    <w:p w:rsidR="00000000" w:rsidDel="00000000" w:rsidP="00000000" w:rsidRDefault="00000000" w:rsidRPr="00000000" w14:paraId="00000169">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1460500"/>
            <wp:effectExtent b="0" l="0" r="0" t="0"/>
            <wp:docPr id="19" name="image15.png"/>
            <a:graphic>
              <a:graphicData uri="http://schemas.openxmlformats.org/drawingml/2006/picture">
                <pic:pic>
                  <pic:nvPicPr>
                    <pic:cNvPr id="0" name="image15.png"/>
                    <pic:cNvPicPr preferRelativeResize="0"/>
                  </pic:nvPicPr>
                  <pic:blipFill>
                    <a:blip r:embed="rId164"/>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240" w:before="240" w:lineRule="auto"/>
        <w:rPr>
          <w:sz w:val="23"/>
          <w:szCs w:val="23"/>
          <w:highlight w:val="white"/>
        </w:rPr>
      </w:pPr>
      <w:r w:rsidDel="00000000" w:rsidR="00000000" w:rsidRPr="00000000">
        <w:rPr>
          <w:sz w:val="23"/>
          <w:szCs w:val="23"/>
          <w:highlight w:val="white"/>
          <w:rtl w:val="0"/>
        </w:rPr>
        <w:t xml:space="preserve">B</w:t>
      </w:r>
    </w:p>
    <w:p w:rsidR="00000000" w:rsidDel="00000000" w:rsidP="00000000" w:rsidRDefault="00000000" w:rsidRPr="00000000" w14:paraId="0000016B">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2486025" cy="1019175"/>
            <wp:effectExtent b="0" l="0" r="0" t="0"/>
            <wp:docPr id="110" name="image115.png"/>
            <a:graphic>
              <a:graphicData uri="http://schemas.openxmlformats.org/drawingml/2006/picture">
                <pic:pic>
                  <pic:nvPicPr>
                    <pic:cNvPr id="0" name="image115.png"/>
                    <pic:cNvPicPr preferRelativeResize="0"/>
                  </pic:nvPicPr>
                  <pic:blipFill>
                    <a:blip r:embed="rId165"/>
                    <a:srcRect b="0" l="0" r="0" t="0"/>
                    <a:stretch>
                      <a:fillRect/>
                    </a:stretch>
                  </pic:blipFill>
                  <pic:spPr>
                    <a:xfrm>
                      <a:off x="0" y="0"/>
                      <a:ext cx="248602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240" w:before="240" w:lineRule="auto"/>
        <w:rPr>
          <w:sz w:val="23"/>
          <w:szCs w:val="23"/>
          <w:highlight w:val="white"/>
        </w:rPr>
      </w:pPr>
      <w:r w:rsidDel="00000000" w:rsidR="00000000" w:rsidRPr="00000000">
        <w:rPr>
          <w:rtl w:val="0"/>
        </w:rPr>
      </w:r>
    </w:p>
    <w:p w:rsidR="00000000" w:rsidDel="00000000" w:rsidP="00000000" w:rsidRDefault="00000000" w:rsidRPr="00000000" w14:paraId="0000016D">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1155700"/>
            <wp:effectExtent b="0" l="0" r="0" t="0"/>
            <wp:docPr id="89" name="image91.png"/>
            <a:graphic>
              <a:graphicData uri="http://schemas.openxmlformats.org/drawingml/2006/picture">
                <pic:pic>
                  <pic:nvPicPr>
                    <pic:cNvPr id="0" name="image91.png"/>
                    <pic:cNvPicPr preferRelativeResize="0"/>
                  </pic:nvPicPr>
                  <pic:blipFill>
                    <a:blip r:embed="rId166"/>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40" w:before="240" w:lineRule="auto"/>
        <w:rPr>
          <w:sz w:val="23"/>
          <w:szCs w:val="23"/>
          <w:highlight w:val="white"/>
        </w:rPr>
      </w:pPr>
      <w:r w:rsidDel="00000000" w:rsidR="00000000" w:rsidRPr="00000000">
        <w:rPr>
          <w:sz w:val="23"/>
          <w:szCs w:val="23"/>
          <w:highlight w:val="white"/>
          <w:rtl w:val="0"/>
        </w:rPr>
        <w:t xml:space="preserve">B</w:t>
      </w:r>
    </w:p>
    <w:p w:rsidR="00000000" w:rsidDel="00000000" w:rsidP="00000000" w:rsidRDefault="00000000" w:rsidRPr="00000000" w14:paraId="0000016F">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1320800"/>
            <wp:effectExtent b="0" l="0" r="0" t="0"/>
            <wp:docPr id="49" name="image54.png"/>
            <a:graphic>
              <a:graphicData uri="http://schemas.openxmlformats.org/drawingml/2006/picture">
                <pic:pic>
                  <pic:nvPicPr>
                    <pic:cNvPr id="0" name="image54.png"/>
                    <pic:cNvPicPr preferRelativeResize="0"/>
                  </pic:nvPicPr>
                  <pic:blipFill>
                    <a:blip r:embed="rId167"/>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40" w:before="240" w:lineRule="auto"/>
        <w:rPr>
          <w:sz w:val="23"/>
          <w:szCs w:val="23"/>
          <w:highlight w:val="white"/>
        </w:rPr>
      </w:pPr>
      <w:r w:rsidDel="00000000" w:rsidR="00000000" w:rsidRPr="00000000">
        <w:rPr>
          <w:sz w:val="23"/>
          <w:szCs w:val="23"/>
          <w:highlight w:val="white"/>
          <w:rtl w:val="0"/>
        </w:rPr>
        <w:t xml:space="preserve">Executing </w:t>
      </w:r>
    </w:p>
    <w:p w:rsidR="00000000" w:rsidDel="00000000" w:rsidP="00000000" w:rsidRDefault="00000000" w:rsidRPr="00000000" w14:paraId="00000171">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965200"/>
            <wp:effectExtent b="0" l="0" r="0" t="0"/>
            <wp:docPr id="69" name="image62.png"/>
            <a:graphic>
              <a:graphicData uri="http://schemas.openxmlformats.org/drawingml/2006/picture">
                <pic:pic>
                  <pic:nvPicPr>
                    <pic:cNvPr id="0" name="image62.png"/>
                    <pic:cNvPicPr preferRelativeResize="0"/>
                  </pic:nvPicPr>
                  <pic:blipFill>
                    <a:blip r:embed="rId168"/>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240" w:before="240" w:lineRule="auto"/>
        <w:rPr>
          <w:sz w:val="23"/>
          <w:szCs w:val="23"/>
          <w:highlight w:val="white"/>
        </w:rPr>
      </w:pPr>
      <w:r w:rsidDel="00000000" w:rsidR="00000000" w:rsidRPr="00000000">
        <w:rPr>
          <w:sz w:val="23"/>
          <w:szCs w:val="23"/>
          <w:highlight w:val="white"/>
          <w:rtl w:val="0"/>
        </w:rPr>
        <w:t xml:space="preserve">Project team T</w:t>
      </w:r>
    </w:p>
    <w:p w:rsidR="00000000" w:rsidDel="00000000" w:rsidP="00000000" w:rsidRDefault="00000000" w:rsidRPr="00000000" w14:paraId="00000173">
      <w:pPr>
        <w:spacing w:after="240" w:before="240" w:lineRule="auto"/>
        <w:rPr>
          <w:sz w:val="23"/>
          <w:szCs w:val="23"/>
          <w:highlight w:val="white"/>
        </w:rPr>
      </w:pPr>
      <w:r w:rsidDel="00000000" w:rsidR="00000000" w:rsidRPr="00000000">
        <w:rPr>
          <w:sz w:val="23"/>
          <w:szCs w:val="23"/>
          <w:highlight w:val="white"/>
          <w:rtl w:val="0"/>
        </w:rPr>
        <w:t xml:space="preserve">Project manager F</w:t>
      </w:r>
    </w:p>
    <w:p w:rsidR="00000000" w:rsidDel="00000000" w:rsidP="00000000" w:rsidRDefault="00000000" w:rsidRPr="00000000" w14:paraId="00000174">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1257300"/>
            <wp:effectExtent b="0" l="0" r="0" t="0"/>
            <wp:docPr id="155" name="image154.png"/>
            <a:graphic>
              <a:graphicData uri="http://schemas.openxmlformats.org/drawingml/2006/picture">
                <pic:pic>
                  <pic:nvPicPr>
                    <pic:cNvPr id="0" name="image154.png"/>
                    <pic:cNvPicPr preferRelativeResize="0"/>
                  </pic:nvPicPr>
                  <pic:blipFill>
                    <a:blip r:embed="rId169"/>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40" w:before="240" w:lineRule="auto"/>
        <w:rPr>
          <w:sz w:val="23"/>
          <w:szCs w:val="23"/>
          <w:highlight w:val="white"/>
        </w:rPr>
      </w:pPr>
      <w:r w:rsidDel="00000000" w:rsidR="00000000" w:rsidRPr="00000000">
        <w:rPr>
          <w:sz w:val="23"/>
          <w:szCs w:val="23"/>
          <w:highlight w:val="white"/>
          <w:rtl w:val="0"/>
        </w:rPr>
        <w:t xml:space="preserve">B</w:t>
      </w:r>
    </w:p>
    <w:p w:rsidR="00000000" w:rsidDel="00000000" w:rsidP="00000000" w:rsidRDefault="00000000" w:rsidRPr="00000000" w14:paraId="00000176">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1079500"/>
            <wp:effectExtent b="0" l="0" r="0" t="0"/>
            <wp:docPr id="174" name="image172.png"/>
            <a:graphic>
              <a:graphicData uri="http://schemas.openxmlformats.org/drawingml/2006/picture">
                <pic:pic>
                  <pic:nvPicPr>
                    <pic:cNvPr id="0" name="image172.png"/>
                    <pic:cNvPicPr preferRelativeResize="0"/>
                  </pic:nvPicPr>
                  <pic:blipFill>
                    <a:blip r:embed="rId170"/>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before="240" w:lineRule="auto"/>
        <w:rPr>
          <w:sz w:val="23"/>
          <w:szCs w:val="23"/>
          <w:highlight w:val="white"/>
        </w:rPr>
      </w:pPr>
      <w:r w:rsidDel="00000000" w:rsidR="00000000" w:rsidRPr="00000000">
        <w:rPr>
          <w:sz w:val="23"/>
          <w:szCs w:val="23"/>
          <w:highlight w:val="white"/>
          <w:rtl w:val="0"/>
        </w:rPr>
        <w:t xml:space="preserve">Cost, time ,scope  D</w:t>
      </w:r>
    </w:p>
    <w:p w:rsidR="00000000" w:rsidDel="00000000" w:rsidP="00000000" w:rsidRDefault="00000000" w:rsidRPr="00000000" w14:paraId="00000178">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1866900"/>
            <wp:effectExtent b="0" l="0" r="0" t="0"/>
            <wp:docPr id="168" name="image170.png"/>
            <a:graphic>
              <a:graphicData uri="http://schemas.openxmlformats.org/drawingml/2006/picture">
                <pic:pic>
                  <pic:nvPicPr>
                    <pic:cNvPr id="0" name="image170.png"/>
                    <pic:cNvPicPr preferRelativeResize="0"/>
                  </pic:nvPicPr>
                  <pic:blipFill>
                    <a:blip r:embed="rId171"/>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1905000"/>
            <wp:effectExtent b="0" l="0" r="0" t="0"/>
            <wp:docPr id="131" name="image137.png"/>
            <a:graphic>
              <a:graphicData uri="http://schemas.openxmlformats.org/drawingml/2006/picture">
                <pic:pic>
                  <pic:nvPicPr>
                    <pic:cNvPr id="0" name="image137.png"/>
                    <pic:cNvPicPr preferRelativeResize="0"/>
                  </pic:nvPicPr>
                  <pic:blipFill>
                    <a:blip r:embed="rId172"/>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240" w:before="240" w:lineRule="auto"/>
        <w:rPr>
          <w:sz w:val="23"/>
          <w:szCs w:val="23"/>
          <w:highlight w:val="white"/>
        </w:rPr>
      </w:pPr>
      <w:r w:rsidDel="00000000" w:rsidR="00000000" w:rsidRPr="00000000">
        <w:rPr>
          <w:sz w:val="23"/>
          <w:szCs w:val="23"/>
          <w:highlight w:val="white"/>
          <w:rtl w:val="0"/>
        </w:rPr>
        <w:t xml:space="preserve">D</w:t>
      </w:r>
    </w:p>
    <w:p w:rsidR="00000000" w:rsidDel="00000000" w:rsidP="00000000" w:rsidRDefault="00000000" w:rsidRPr="00000000" w14:paraId="0000017B">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1371600"/>
            <wp:effectExtent b="0" l="0" r="0" t="0"/>
            <wp:docPr id="177" name="image177.png"/>
            <a:graphic>
              <a:graphicData uri="http://schemas.openxmlformats.org/drawingml/2006/picture">
                <pic:pic>
                  <pic:nvPicPr>
                    <pic:cNvPr id="0" name="image177.png"/>
                    <pic:cNvPicPr preferRelativeResize="0"/>
                  </pic:nvPicPr>
                  <pic:blipFill>
                    <a:blip r:embed="rId173"/>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before="240" w:lineRule="auto"/>
        <w:rPr>
          <w:sz w:val="23"/>
          <w:szCs w:val="23"/>
          <w:highlight w:val="white"/>
        </w:rPr>
      </w:pPr>
      <w:r w:rsidDel="00000000" w:rsidR="00000000" w:rsidRPr="00000000">
        <w:rPr>
          <w:sz w:val="23"/>
          <w:szCs w:val="23"/>
          <w:highlight w:val="white"/>
          <w:rtl w:val="0"/>
        </w:rPr>
        <w:t xml:space="preserve">B</w:t>
      </w:r>
    </w:p>
    <w:p w:rsidR="00000000" w:rsidDel="00000000" w:rsidP="00000000" w:rsidRDefault="00000000" w:rsidRPr="00000000" w14:paraId="0000017D">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1066800"/>
            <wp:effectExtent b="0" l="0" r="0" t="0"/>
            <wp:docPr id="144" name="image153.png"/>
            <a:graphic>
              <a:graphicData uri="http://schemas.openxmlformats.org/drawingml/2006/picture">
                <pic:pic>
                  <pic:nvPicPr>
                    <pic:cNvPr id="0" name="image153.png"/>
                    <pic:cNvPicPr preferRelativeResize="0"/>
                  </pic:nvPicPr>
                  <pic:blipFill>
                    <a:blip r:embed="rId174"/>
                    <a:srcRect b="0" l="0" r="0" t="0"/>
                    <a:stretch>
                      <a:fillRect/>
                    </a:stretch>
                  </pic:blipFill>
                  <pic:spPr>
                    <a:xfrm>
                      <a:off x="0" y="0"/>
                      <a:ext cx="5731200" cy="1066800"/>
                    </a:xfrm>
                    <a:prstGeom prst="rect"/>
                    <a:ln/>
                  </pic:spPr>
                </pic:pic>
              </a:graphicData>
            </a:graphic>
          </wp:inline>
        </w:drawing>
      </w:r>
      <w:r w:rsidDel="00000000" w:rsidR="00000000" w:rsidRPr="00000000">
        <w:rPr>
          <w:sz w:val="23"/>
          <w:szCs w:val="23"/>
          <w:highlight w:val="white"/>
          <w:rtl w:val="0"/>
        </w:rPr>
        <w:br w:type="textWrapping"/>
        <w:t xml:space="preserve">True</w:t>
      </w:r>
    </w:p>
    <w:p w:rsidR="00000000" w:rsidDel="00000000" w:rsidP="00000000" w:rsidRDefault="00000000" w:rsidRPr="00000000" w14:paraId="0000017E">
      <w:pPr>
        <w:spacing w:after="240" w:before="240" w:lineRule="auto"/>
        <w:rPr>
          <w:sz w:val="23"/>
          <w:szCs w:val="23"/>
          <w:highlight w:val="white"/>
        </w:rPr>
      </w:pPr>
      <w:r w:rsidDel="00000000" w:rsidR="00000000" w:rsidRPr="00000000">
        <w:rPr>
          <w:rtl w:val="0"/>
        </w:rPr>
      </w:r>
    </w:p>
    <w:p w:rsidR="00000000" w:rsidDel="00000000" w:rsidP="00000000" w:rsidRDefault="00000000" w:rsidRPr="00000000" w14:paraId="0000017F">
      <w:pPr>
        <w:spacing w:after="240" w:before="240" w:lineRule="auto"/>
        <w:rPr>
          <w:sz w:val="23"/>
          <w:szCs w:val="23"/>
          <w:highlight w:val="white"/>
        </w:rPr>
      </w:pPr>
      <w:r w:rsidDel="00000000" w:rsidR="00000000" w:rsidRPr="00000000">
        <w:rPr>
          <w:b w:val="1"/>
          <w:bCs w:val="1"/>
          <w:color w:val="ff0000"/>
          <w:sz w:val="23"/>
          <w:szCs w:val="23"/>
          <w:highlight w:val="white"/>
          <w:rtl w:val="0"/>
        </w:rPr>
        <w:t xml:space="preserve">NOT Check</w:t>
      </w:r>
      <w:r w:rsidDel="00000000" w:rsidR="00000000" w:rsidRPr="00000000">
        <w:rPr>
          <w:rtl w:val="0"/>
        </w:rPr>
      </w:r>
    </w:p>
    <w:tbl>
      <w:tblPr>
        <w:tblStyle w:val="Table1"/>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33.1719128329298"/>
        <w:gridCol w:w="7093.656174334141"/>
        <w:gridCol w:w="1133.1719128329298"/>
        <w:tblGridChange w:id="0">
          <w:tblGrid>
            <w:gridCol w:w="1133.1719128329298"/>
            <w:gridCol w:w="7093.656174334141"/>
            <w:gridCol w:w="1133.1719128329298"/>
          </w:tblGrid>
        </w:tblGridChange>
      </w:tblGrid>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1">
            <w:pPr>
              <w:widowControl w:val="0"/>
              <w:rPr>
                <w:sz w:val="20"/>
                <w:szCs w:val="20"/>
              </w:rPr>
            </w:pPr>
            <w:r w:rsidDel="00000000" w:rsidR="00000000" w:rsidRPr="00000000">
              <w:rPr>
                <w:sz w:val="26"/>
                <w:szCs w:val="26"/>
                <w:rtl w:val="0"/>
              </w:rPr>
              <w:t xml:space="preserve">Quality control department</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82">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8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4">
            <w:pPr>
              <w:widowControl w:val="0"/>
              <w:rPr>
                <w:sz w:val="20"/>
                <w:szCs w:val="20"/>
              </w:rPr>
            </w:pPr>
            <w:r w:rsidDel="00000000" w:rsidR="00000000" w:rsidRPr="00000000">
              <w:rPr>
                <w:sz w:val="26"/>
                <w:szCs w:val="26"/>
                <w:rtl w:val="0"/>
              </w:rPr>
              <w:t xml:space="preserve">Quality control manager</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85">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8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7">
            <w:pPr>
              <w:widowControl w:val="0"/>
              <w:rPr>
                <w:sz w:val="20"/>
                <w:szCs w:val="20"/>
              </w:rPr>
            </w:pPr>
            <w:r w:rsidDel="00000000" w:rsidR="00000000" w:rsidRPr="00000000">
              <w:rPr>
                <w:sz w:val="26"/>
                <w:szCs w:val="26"/>
                <w:rtl w:val="0"/>
              </w:rPr>
              <w:t xml:space="preserve">Performance reporting how resource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88">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A">
            <w:pPr>
              <w:widowControl w:val="0"/>
              <w:rPr>
                <w:sz w:val="20"/>
                <w:szCs w:val="20"/>
              </w:rPr>
            </w:pPr>
            <w:r w:rsidDel="00000000" w:rsidR="00000000" w:rsidRPr="00000000">
              <w:rPr>
                <w:sz w:val="26"/>
                <w:szCs w:val="26"/>
                <w:rtl w:val="0"/>
              </w:rPr>
              <w:t xml:space="preserve">Performing quality assurance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8B">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D">
            <w:pPr>
              <w:widowControl w:val="0"/>
              <w:rPr>
                <w:sz w:val="20"/>
                <w:szCs w:val="20"/>
              </w:rPr>
            </w:pPr>
            <w:r w:rsidDel="00000000" w:rsidR="00000000" w:rsidRPr="00000000">
              <w:rPr>
                <w:sz w:val="26"/>
                <w:szCs w:val="26"/>
                <w:rtl w:val="0"/>
              </w:rPr>
              <w:t xml:space="preserve">Performing quality control</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8E">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0">
            <w:pPr>
              <w:widowControl w:val="0"/>
              <w:rPr>
                <w:sz w:val="20"/>
                <w:szCs w:val="20"/>
              </w:rPr>
            </w:pPr>
            <w:r w:rsidDel="00000000" w:rsidR="00000000" w:rsidRPr="00000000">
              <w:rPr>
                <w:sz w:val="26"/>
                <w:szCs w:val="26"/>
                <w:rtl w:val="0"/>
              </w:rPr>
              <w:t xml:space="preserve">Product quality</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1">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3">
            <w:pPr>
              <w:widowControl w:val="0"/>
              <w:rPr>
                <w:sz w:val="20"/>
                <w:szCs w:val="20"/>
              </w:rPr>
            </w:pPr>
            <w:r w:rsidDel="00000000" w:rsidR="00000000" w:rsidRPr="00000000">
              <w:rPr>
                <w:sz w:val="26"/>
                <w:szCs w:val="26"/>
                <w:rtl w:val="0"/>
              </w:rPr>
              <w:t xml:space="preserve">Project quality</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4">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6">
            <w:pPr>
              <w:widowControl w:val="0"/>
              <w:rPr>
                <w:sz w:val="20"/>
                <w:szCs w:val="20"/>
              </w:rPr>
            </w:pPr>
            <w:r w:rsidDel="00000000" w:rsidR="00000000" w:rsidRPr="00000000">
              <w:rPr>
                <w:sz w:val="26"/>
                <w:szCs w:val="26"/>
                <w:rtl w:val="0"/>
              </w:rPr>
              <w:t xml:space="preserve">Performance reporting good achievements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7">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9">
            <w:pPr>
              <w:widowControl w:val="0"/>
              <w:rPr>
                <w:sz w:val="20"/>
                <w:szCs w:val="20"/>
              </w:rPr>
            </w:pPr>
            <w:r w:rsidDel="00000000" w:rsidR="00000000" w:rsidRPr="00000000">
              <w:rPr>
                <w:sz w:val="26"/>
                <w:szCs w:val="26"/>
                <w:rtl w:val="0"/>
              </w:rPr>
              <w:t xml:space="preserve">Performance reporting how resource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A">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9B">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C">
            <w:pPr>
              <w:widowControl w:val="0"/>
              <w:rPr>
                <w:sz w:val="20"/>
                <w:szCs w:val="20"/>
              </w:rPr>
            </w:pPr>
            <w:r w:rsidDel="00000000" w:rsidR="00000000" w:rsidRPr="00000000">
              <w:rPr>
                <w:sz w:val="26"/>
                <w:szCs w:val="26"/>
                <w:rtl w:val="0"/>
              </w:rPr>
              <w:t xml:space="preserve">Product quality</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D">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F">
            <w:pPr>
              <w:widowControl w:val="0"/>
              <w:rPr>
                <w:sz w:val="20"/>
                <w:szCs w:val="20"/>
              </w:rPr>
            </w:pPr>
            <w:r w:rsidDel="00000000" w:rsidR="00000000" w:rsidRPr="00000000">
              <w:rPr>
                <w:sz w:val="26"/>
                <w:szCs w:val="26"/>
                <w:rtl w:val="0"/>
              </w:rPr>
              <w:t xml:space="preserve">The Process Improvement Plan is a component of the project management plan</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0">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A1">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2">
            <w:pPr>
              <w:widowControl w:val="0"/>
              <w:rPr>
                <w:sz w:val="20"/>
                <w:szCs w:val="20"/>
              </w:rPr>
            </w:pPr>
            <w:r w:rsidDel="00000000" w:rsidR="00000000" w:rsidRPr="00000000">
              <w:rPr>
                <w:sz w:val="26"/>
                <w:szCs w:val="26"/>
                <w:rtl w:val="0"/>
              </w:rPr>
              <w:t xml:space="preserve">The Cost Baseline is equal to the total of Activity Cost Estimates.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3">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A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5">
            <w:pPr>
              <w:widowControl w:val="0"/>
              <w:rPr>
                <w:sz w:val="20"/>
                <w:szCs w:val="20"/>
              </w:rPr>
            </w:pPr>
            <w:r w:rsidDel="00000000" w:rsidR="00000000" w:rsidRPr="00000000">
              <w:rPr>
                <w:sz w:val="26"/>
                <w:szCs w:val="26"/>
                <w:rtl w:val="0"/>
              </w:rPr>
              <w:t xml:space="preserve">The term resources only refers to</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6">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A7">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8">
            <w:pPr>
              <w:widowControl w:val="0"/>
              <w:rPr>
                <w:sz w:val="20"/>
                <w:szCs w:val="20"/>
              </w:rPr>
            </w:pPr>
            <w:r w:rsidDel="00000000" w:rsidR="00000000" w:rsidRPr="00000000">
              <w:rPr>
                <w:sz w:val="26"/>
                <w:szCs w:val="26"/>
                <w:rtl w:val="0"/>
              </w:rPr>
              <w:t xml:space="preserve">The Fast Tracking is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9">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A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B">
            <w:pPr>
              <w:widowControl w:val="0"/>
              <w:rPr>
                <w:sz w:val="20"/>
                <w:szCs w:val="20"/>
              </w:rPr>
            </w:pPr>
            <w:r w:rsidDel="00000000" w:rsidR="00000000" w:rsidRPr="00000000">
              <w:rPr>
                <w:sz w:val="26"/>
                <w:szCs w:val="26"/>
                <w:rtl w:val="0"/>
              </w:rPr>
              <w:t xml:space="preserve">The Project Budget is equal to only the Cost Baseline budget.</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C">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A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E">
            <w:pPr>
              <w:widowControl w:val="0"/>
              <w:rPr>
                <w:sz w:val="20"/>
                <w:szCs w:val="20"/>
              </w:rPr>
            </w:pPr>
            <w:r w:rsidDel="00000000" w:rsidR="00000000" w:rsidRPr="00000000">
              <w:rPr>
                <w:sz w:val="26"/>
                <w:szCs w:val="26"/>
                <w:rtl w:val="0"/>
              </w:rPr>
              <w:t xml:space="preserve">The Project Sponsor is responsible for stakeholder expectations management.</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F">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B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1">
            <w:pPr>
              <w:widowControl w:val="0"/>
              <w:rPr>
                <w:sz w:val="20"/>
                <w:szCs w:val="20"/>
              </w:rPr>
            </w:pPr>
            <w:r w:rsidDel="00000000" w:rsidR="00000000" w:rsidRPr="00000000">
              <w:rPr>
                <w:sz w:val="26"/>
                <w:szCs w:val="26"/>
                <w:rtl w:val="0"/>
              </w:rPr>
              <w:t xml:space="preserve">When you choose to transfer your project risk to a third party</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B2">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B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4">
            <w:pPr>
              <w:widowControl w:val="0"/>
              <w:rPr>
                <w:sz w:val="20"/>
                <w:szCs w:val="20"/>
              </w:rPr>
            </w:pPr>
            <w:r w:rsidDel="00000000" w:rsidR="00000000" w:rsidRPr="00000000">
              <w:rPr>
                <w:sz w:val="26"/>
                <w:szCs w:val="26"/>
                <w:rtl w:val="0"/>
              </w:rPr>
              <w:t xml:space="preserve">When you are concerned that your estimates might not be correct,</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B5">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7">
            <w:pPr>
              <w:widowControl w:val="0"/>
              <w:rPr>
                <w:sz w:val="20"/>
                <w:szCs w:val="20"/>
              </w:rPr>
            </w:pPr>
            <w:r w:rsidDel="00000000" w:rsidR="00000000" w:rsidRPr="00000000">
              <w:rPr>
                <w:sz w:val="26"/>
                <w:szCs w:val="26"/>
                <w:rtl w:val="0"/>
              </w:rPr>
              <w:t xml:space="preserve">In the context of a project, change is always a bad thing</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B8">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A">
            <w:pPr>
              <w:widowControl w:val="0"/>
              <w:rPr>
                <w:sz w:val="20"/>
                <w:szCs w:val="20"/>
              </w:rPr>
            </w:pPr>
            <w:r w:rsidDel="00000000" w:rsidR="00000000" w:rsidRPr="00000000">
              <w:rPr>
                <w:sz w:val="26"/>
                <w:szCs w:val="26"/>
                <w:rtl w:val="0"/>
              </w:rPr>
              <w:t xml:space="preserve">It should not to add extra cost to the estimates when you are concerne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BB">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D">
            <w:pPr>
              <w:widowControl w:val="0"/>
              <w:rPr>
                <w:sz w:val="20"/>
                <w:szCs w:val="20"/>
              </w:rPr>
            </w:pPr>
            <w:r w:rsidDel="00000000" w:rsidR="00000000" w:rsidRPr="00000000">
              <w:rPr>
                <w:sz w:val="26"/>
                <w:szCs w:val="26"/>
                <w:rtl w:val="0"/>
              </w:rPr>
              <w:t xml:space="preserve">If 'review online modules* called a start to finish relationship</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BE">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B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0">
            <w:pPr>
              <w:widowControl w:val="0"/>
              <w:rPr>
                <w:sz w:val="20"/>
                <w:szCs w:val="20"/>
              </w:rPr>
            </w:pPr>
            <w:r w:rsidDel="00000000" w:rsidR="00000000" w:rsidRPr="00000000">
              <w:rPr>
                <w:sz w:val="26"/>
                <w:szCs w:val="26"/>
                <w:rtl w:val="0"/>
              </w:rPr>
              <w:t xml:space="preserve">If 'review online modules* called a finishh to finish relationship</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C1">
            <w:pPr>
              <w:widowControl w:val="0"/>
              <w:jc w:val="center"/>
              <w:rPr>
                <w:sz w:val="20"/>
                <w:szCs w:val="20"/>
              </w:rPr>
            </w:pPr>
            <w:r w:rsidDel="00000000" w:rsidR="00000000" w:rsidRPr="00000000">
              <w:rPr>
                <w:sz w:val="26"/>
                <w:szCs w:val="26"/>
                <w:rtl w:val="0"/>
              </w:rPr>
              <w:t xml:space="preserve">TRUE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C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3">
            <w:pPr>
              <w:widowControl w:val="0"/>
              <w:rPr>
                <w:sz w:val="20"/>
                <w:szCs w:val="20"/>
              </w:rPr>
            </w:pPr>
            <w:r w:rsidDel="00000000" w:rsidR="00000000" w:rsidRPr="00000000">
              <w:rPr>
                <w:sz w:val="26"/>
                <w:szCs w:val="26"/>
                <w:rtl w:val="0"/>
              </w:rPr>
              <w:t xml:space="preserve">Influence means you have the right to apply resources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C4">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6">
            <w:pPr>
              <w:widowControl w:val="0"/>
              <w:rPr>
                <w:sz w:val="20"/>
                <w:szCs w:val="20"/>
              </w:rPr>
            </w:pPr>
            <w:r w:rsidDel="00000000" w:rsidR="00000000" w:rsidRPr="00000000">
              <w:rPr>
                <w:sz w:val="26"/>
                <w:szCs w:val="26"/>
                <w:rtl w:val="0"/>
              </w:rPr>
              <w:t xml:space="preserve">In a projectized organization,</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C7">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9">
            <w:pPr>
              <w:widowControl w:val="0"/>
              <w:rPr>
                <w:sz w:val="20"/>
                <w:szCs w:val="20"/>
              </w:rPr>
            </w:pPr>
            <w:r w:rsidDel="00000000" w:rsidR="00000000" w:rsidRPr="00000000">
              <w:rPr>
                <w:sz w:val="26"/>
                <w:szCs w:val="26"/>
                <w:rtl w:val="0"/>
              </w:rPr>
              <w:t xml:space="preserve">If you want to identify who your stakeholders are.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CA">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C">
            <w:pPr>
              <w:widowControl w:val="0"/>
              <w:rPr>
                <w:sz w:val="20"/>
                <w:szCs w:val="20"/>
              </w:rPr>
            </w:pPr>
            <w:r w:rsidDel="00000000" w:rsidR="00000000" w:rsidRPr="00000000">
              <w:rPr>
                <w:sz w:val="26"/>
                <w:szCs w:val="26"/>
                <w:rtl w:val="0"/>
              </w:rPr>
              <w:t xml:space="preserve">Earned value integrates schedule, budget and quality and uses monetary values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CD">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F">
            <w:pPr>
              <w:widowControl w:val="0"/>
              <w:rPr>
                <w:sz w:val="20"/>
                <w:szCs w:val="20"/>
              </w:rPr>
            </w:pPr>
            <w:r w:rsidDel="00000000" w:rsidR="00000000" w:rsidRPr="00000000">
              <w:rPr>
                <w:sz w:val="26"/>
                <w:szCs w:val="26"/>
                <w:rtl w:val="0"/>
              </w:rPr>
              <w:t xml:space="preserve">Earned value integrates schedule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D0">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2">
            <w:pPr>
              <w:widowControl w:val="0"/>
              <w:rPr>
                <w:sz w:val="20"/>
                <w:szCs w:val="20"/>
              </w:rPr>
            </w:pPr>
            <w:r w:rsidDel="00000000" w:rsidR="00000000" w:rsidRPr="00000000">
              <w:rPr>
                <w:sz w:val="26"/>
                <w:szCs w:val="26"/>
                <w:rtl w:val="0"/>
              </w:rPr>
              <w:t xml:space="preserve">Scope creep</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D3">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5">
            <w:pPr>
              <w:widowControl w:val="0"/>
              <w:rPr>
                <w:sz w:val="20"/>
                <w:szCs w:val="20"/>
              </w:rPr>
            </w:pPr>
            <w:r w:rsidDel="00000000" w:rsidR="00000000" w:rsidRPr="00000000">
              <w:rPr>
                <w:sz w:val="26"/>
                <w:szCs w:val="26"/>
                <w:rtl w:val="0"/>
              </w:rPr>
              <w:t xml:space="preserve">Unregulated changes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D6">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8">
            <w:pPr>
              <w:widowControl w:val="0"/>
              <w:rPr>
                <w:sz w:val="20"/>
                <w:szCs w:val="20"/>
              </w:rPr>
            </w:pPr>
            <w:r w:rsidDel="00000000" w:rsidR="00000000" w:rsidRPr="00000000">
              <w:rPr>
                <w:sz w:val="26"/>
                <w:szCs w:val="26"/>
                <w:rtl w:val="0"/>
              </w:rPr>
              <w:t xml:space="preserve">Using top-down estimating techniques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D9">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D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B">
            <w:pPr>
              <w:widowControl w:val="0"/>
              <w:rPr>
                <w:sz w:val="20"/>
                <w:szCs w:val="20"/>
              </w:rPr>
            </w:pPr>
            <w:r w:rsidDel="00000000" w:rsidR="00000000" w:rsidRPr="00000000">
              <w:rPr>
                <w:sz w:val="26"/>
                <w:szCs w:val="26"/>
                <w:rtl w:val="0"/>
              </w:rPr>
              <w:t xml:space="preserve">A positive risk is a threat</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DC">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r>
        <w:trPr>
          <w:cantSplit w:val="0"/>
          <w:trHeight w:val="37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D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E">
            <w:pPr>
              <w:widowControl w:val="0"/>
              <w:rPr>
                <w:sz w:val="20"/>
                <w:szCs w:val="20"/>
              </w:rPr>
            </w:pPr>
            <w:r w:rsidDel="00000000" w:rsidR="00000000" w:rsidRPr="00000000">
              <w:rPr>
                <w:sz w:val="26"/>
                <w:szCs w:val="26"/>
                <w:rtl w:val="0"/>
              </w:rPr>
              <w:t xml:space="preserve">You should use parametric estimating when your historical</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DF">
            <w:pPr>
              <w:widowControl w:val="0"/>
              <w:jc w:val="center"/>
              <w:rPr>
                <w:sz w:val="20"/>
                <w:szCs w:val="20"/>
              </w:rPr>
            </w:pPr>
            <w:r w:rsidDel="00000000" w:rsidR="00000000" w:rsidRPr="00000000">
              <w:rPr>
                <w:sz w:val="26"/>
                <w:szCs w:val="26"/>
                <w:rtl w:val="0"/>
              </w:rPr>
              <w:t xml:space="preserve">FALSE</w:t>
            </w:r>
            <w:r w:rsidDel="00000000" w:rsidR="00000000" w:rsidRPr="00000000">
              <w:rPr>
                <w:rtl w:val="0"/>
              </w:rPr>
            </w:r>
          </w:p>
        </w:tc>
      </w:tr>
    </w:tbl>
    <w:p w:rsidR="00000000" w:rsidDel="00000000" w:rsidP="00000000" w:rsidRDefault="00000000" w:rsidRPr="00000000" w14:paraId="000001E0">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2540000"/>
            <wp:effectExtent b="0" l="0" r="0" t="0"/>
            <wp:docPr id="36" name="image32.png"/>
            <a:graphic>
              <a:graphicData uri="http://schemas.openxmlformats.org/drawingml/2006/picture">
                <pic:pic>
                  <pic:nvPicPr>
                    <pic:cNvPr id="0" name="image32.png"/>
                    <pic:cNvPicPr preferRelativeResize="0"/>
                  </pic:nvPicPr>
                  <pic:blipFill>
                    <a:blip r:embed="rId175"/>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2565400"/>
            <wp:effectExtent b="0" l="0" r="0" t="0"/>
            <wp:docPr id="81" name="image83.png"/>
            <a:graphic>
              <a:graphicData uri="http://schemas.openxmlformats.org/drawingml/2006/picture">
                <pic:pic>
                  <pic:nvPicPr>
                    <pic:cNvPr id="0" name="image83.png"/>
                    <pic:cNvPicPr preferRelativeResize="0"/>
                  </pic:nvPicPr>
                  <pic:blipFill>
                    <a:blip r:embed="rId176"/>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240" w:before="240" w:lineRule="auto"/>
        <w:rPr>
          <w:sz w:val="23"/>
          <w:szCs w:val="23"/>
          <w:highlight w:val="white"/>
        </w:rPr>
      </w:pPr>
      <w:r w:rsidDel="00000000" w:rsidR="00000000" w:rsidRPr="00000000">
        <w:rPr>
          <w:sz w:val="23"/>
          <w:szCs w:val="23"/>
          <w:highlight w:val="white"/>
          <w:rtl w:val="0"/>
        </w:rPr>
        <w:t xml:space="preserve">By project team not project manager </w:t>
      </w:r>
    </w:p>
    <w:p w:rsidR="00000000" w:rsidDel="00000000" w:rsidP="00000000" w:rsidRDefault="00000000" w:rsidRPr="00000000" w14:paraId="000001E3">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2616200"/>
            <wp:effectExtent b="0" l="0" r="0" t="0"/>
            <wp:docPr id="53" name="image49.png"/>
            <a:graphic>
              <a:graphicData uri="http://schemas.openxmlformats.org/drawingml/2006/picture">
                <pic:pic>
                  <pic:nvPicPr>
                    <pic:cNvPr id="0" name="image49.png"/>
                    <pic:cNvPicPr preferRelativeResize="0"/>
                  </pic:nvPicPr>
                  <pic:blipFill>
                    <a:blip r:embed="rId177"/>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2932970" cy="1776413"/>
            <wp:effectExtent b="0" l="0" r="0" t="0"/>
            <wp:docPr id="16" name="image9.png"/>
            <a:graphic>
              <a:graphicData uri="http://schemas.openxmlformats.org/drawingml/2006/picture">
                <pic:pic>
                  <pic:nvPicPr>
                    <pic:cNvPr id="0" name="image9.png"/>
                    <pic:cNvPicPr preferRelativeResize="0"/>
                  </pic:nvPicPr>
                  <pic:blipFill>
                    <a:blip r:embed="rId178"/>
                    <a:srcRect b="0" l="0" r="0" t="0"/>
                    <a:stretch>
                      <a:fillRect/>
                    </a:stretch>
                  </pic:blipFill>
                  <pic:spPr>
                    <a:xfrm>
                      <a:off x="0" y="0"/>
                      <a:ext cx="2932970" cy="1776413"/>
                    </a:xfrm>
                    <a:prstGeom prst="rect"/>
                    <a:ln/>
                  </pic:spPr>
                </pic:pic>
              </a:graphicData>
            </a:graphic>
          </wp:inline>
        </w:drawing>
      </w:r>
      <w:r w:rsidDel="00000000" w:rsidR="00000000" w:rsidRPr="00000000">
        <w:rPr>
          <w:sz w:val="23"/>
          <w:szCs w:val="23"/>
          <w:highlight w:val="white"/>
        </w:rPr>
        <w:drawing>
          <wp:inline distB="114300" distT="114300" distL="114300" distR="114300">
            <wp:extent cx="2252663" cy="1777187"/>
            <wp:effectExtent b="0" l="0" r="0" t="0"/>
            <wp:docPr id="78" name="image73.png"/>
            <a:graphic>
              <a:graphicData uri="http://schemas.openxmlformats.org/drawingml/2006/picture">
                <pic:pic>
                  <pic:nvPicPr>
                    <pic:cNvPr id="0" name="image73.png"/>
                    <pic:cNvPicPr preferRelativeResize="0"/>
                  </pic:nvPicPr>
                  <pic:blipFill>
                    <a:blip r:embed="rId179"/>
                    <a:srcRect b="0" l="0" r="0" t="0"/>
                    <a:stretch>
                      <a:fillRect/>
                    </a:stretch>
                  </pic:blipFill>
                  <pic:spPr>
                    <a:xfrm>
                      <a:off x="0" y="0"/>
                      <a:ext cx="2252663" cy="1777187"/>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1752600"/>
            <wp:effectExtent b="0" l="0" r="0" t="0"/>
            <wp:docPr id="9" name="image2.png"/>
            <a:graphic>
              <a:graphicData uri="http://schemas.openxmlformats.org/drawingml/2006/picture">
                <pic:pic>
                  <pic:nvPicPr>
                    <pic:cNvPr id="0" name="image2.png"/>
                    <pic:cNvPicPr preferRelativeResize="0"/>
                  </pic:nvPicPr>
                  <pic:blipFill>
                    <a:blip r:embed="rId180"/>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240" w:before="240" w:lineRule="auto"/>
        <w:rPr>
          <w:sz w:val="23"/>
          <w:szCs w:val="23"/>
          <w:highlight w:val="white"/>
        </w:rPr>
      </w:pPr>
      <w:r w:rsidDel="00000000" w:rsidR="00000000" w:rsidRPr="00000000">
        <w:rPr>
          <w:sz w:val="23"/>
          <w:szCs w:val="23"/>
          <w:highlight w:val="white"/>
          <w:rtl w:val="0"/>
        </w:rPr>
        <w:t xml:space="preserve">D</w:t>
      </w:r>
    </w:p>
    <w:p w:rsidR="00000000" w:rsidDel="00000000" w:rsidP="00000000" w:rsidRDefault="00000000" w:rsidRPr="00000000" w14:paraId="000001E7">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1866900"/>
            <wp:effectExtent b="0" l="0" r="0" t="0"/>
            <wp:docPr id="33" name="image23.png"/>
            <a:graphic>
              <a:graphicData uri="http://schemas.openxmlformats.org/drawingml/2006/picture">
                <pic:pic>
                  <pic:nvPicPr>
                    <pic:cNvPr id="0" name="image23.png"/>
                    <pic:cNvPicPr preferRelativeResize="0"/>
                  </pic:nvPicPr>
                  <pic:blipFill>
                    <a:blip r:embed="rId181"/>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240" w:before="240" w:lineRule="auto"/>
        <w:rPr>
          <w:sz w:val="23"/>
          <w:szCs w:val="23"/>
          <w:highlight w:val="white"/>
        </w:rPr>
      </w:pPr>
      <w:r w:rsidDel="00000000" w:rsidR="00000000" w:rsidRPr="00000000">
        <w:rPr>
          <w:sz w:val="23"/>
          <w:szCs w:val="23"/>
          <w:highlight w:val="white"/>
          <w:rtl w:val="0"/>
        </w:rPr>
        <w:t xml:space="preserve">D</w:t>
      </w:r>
    </w:p>
    <w:p w:rsidR="00000000" w:rsidDel="00000000" w:rsidP="00000000" w:rsidRDefault="00000000" w:rsidRPr="00000000" w14:paraId="000001E9">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4333875" cy="1847850"/>
            <wp:effectExtent b="0" l="0" r="0" t="0"/>
            <wp:docPr id="84" name="image88.png"/>
            <a:graphic>
              <a:graphicData uri="http://schemas.openxmlformats.org/drawingml/2006/picture">
                <pic:pic>
                  <pic:nvPicPr>
                    <pic:cNvPr id="0" name="image88.png"/>
                    <pic:cNvPicPr preferRelativeResize="0"/>
                  </pic:nvPicPr>
                  <pic:blipFill>
                    <a:blip r:embed="rId182"/>
                    <a:srcRect b="0" l="0" r="0" t="0"/>
                    <a:stretch>
                      <a:fillRect/>
                    </a:stretch>
                  </pic:blipFill>
                  <pic:spPr>
                    <a:xfrm>
                      <a:off x="0" y="0"/>
                      <a:ext cx="433387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240" w:before="240" w:lineRule="auto"/>
        <w:rPr>
          <w:sz w:val="23"/>
          <w:szCs w:val="23"/>
          <w:highlight w:val="white"/>
        </w:rPr>
      </w:pPr>
      <w:r w:rsidDel="00000000" w:rsidR="00000000" w:rsidRPr="00000000">
        <w:rPr>
          <w:sz w:val="23"/>
          <w:szCs w:val="23"/>
          <w:highlight w:val="white"/>
          <w:rtl w:val="0"/>
        </w:rPr>
        <w:t xml:space="preserve">A</w:t>
      </w:r>
    </w:p>
    <w:p w:rsidR="00000000" w:rsidDel="00000000" w:rsidP="00000000" w:rsidRDefault="00000000" w:rsidRPr="00000000" w14:paraId="000001EB">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1638300"/>
            <wp:effectExtent b="0" l="0" r="0" t="0"/>
            <wp:docPr id="83" name="image80.png"/>
            <a:graphic>
              <a:graphicData uri="http://schemas.openxmlformats.org/drawingml/2006/picture">
                <pic:pic>
                  <pic:nvPicPr>
                    <pic:cNvPr id="0" name="image80.png"/>
                    <pic:cNvPicPr preferRelativeResize="0"/>
                  </pic:nvPicPr>
                  <pic:blipFill>
                    <a:blip r:embed="rId183"/>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240" w:before="240" w:lineRule="auto"/>
        <w:rPr>
          <w:sz w:val="23"/>
          <w:szCs w:val="23"/>
          <w:highlight w:val="white"/>
        </w:rPr>
      </w:pPr>
      <w:r w:rsidDel="00000000" w:rsidR="00000000" w:rsidRPr="00000000">
        <w:rPr>
          <w:sz w:val="23"/>
          <w:szCs w:val="23"/>
          <w:highlight w:val="white"/>
          <w:rtl w:val="0"/>
        </w:rPr>
        <w:t xml:space="preserve">T</w:t>
      </w:r>
    </w:p>
    <w:p w:rsidR="00000000" w:rsidDel="00000000" w:rsidP="00000000" w:rsidRDefault="00000000" w:rsidRPr="00000000" w14:paraId="000001ED">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2540000"/>
            <wp:effectExtent b="0" l="0" r="0" t="0"/>
            <wp:docPr id="70" name="image71.png"/>
            <a:graphic>
              <a:graphicData uri="http://schemas.openxmlformats.org/drawingml/2006/picture">
                <pic:pic>
                  <pic:nvPicPr>
                    <pic:cNvPr id="0" name="image71.png"/>
                    <pic:cNvPicPr preferRelativeResize="0"/>
                  </pic:nvPicPr>
                  <pic:blipFill>
                    <a:blip r:embed="rId184"/>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240" w:before="240" w:lineRule="auto"/>
        <w:rPr>
          <w:sz w:val="23"/>
          <w:szCs w:val="23"/>
          <w:highlight w:val="white"/>
        </w:rPr>
      </w:pPr>
      <w:r w:rsidDel="00000000" w:rsidR="00000000" w:rsidRPr="00000000">
        <w:rPr>
          <w:sz w:val="23"/>
          <w:szCs w:val="23"/>
          <w:highlight w:val="white"/>
          <w:rtl w:val="0"/>
        </w:rPr>
        <w:t xml:space="preserve">T</w:t>
      </w:r>
    </w:p>
    <w:p w:rsidR="00000000" w:rsidDel="00000000" w:rsidP="00000000" w:rsidRDefault="00000000" w:rsidRPr="00000000" w14:paraId="000001EF">
      <w:pPr>
        <w:spacing w:after="240" w:before="240" w:lineRule="auto"/>
        <w:rPr>
          <w:sz w:val="23"/>
          <w:szCs w:val="23"/>
          <w:shd w:fill="6aa84f" w:val="clear"/>
        </w:rPr>
      </w:pPr>
      <w:r w:rsidDel="00000000" w:rsidR="00000000" w:rsidRPr="00000000">
        <w:rPr>
          <w:sz w:val="23"/>
          <w:szCs w:val="23"/>
          <w:shd w:fill="6aa84f" w:val="clear"/>
        </w:rPr>
        <w:drawing>
          <wp:inline distB="114300" distT="114300" distL="114300" distR="114300">
            <wp:extent cx="5724525" cy="2171700"/>
            <wp:effectExtent b="0" l="0" r="0" t="0"/>
            <wp:docPr id="113" name="image109.png"/>
            <a:graphic>
              <a:graphicData uri="http://schemas.openxmlformats.org/drawingml/2006/picture">
                <pic:pic>
                  <pic:nvPicPr>
                    <pic:cNvPr id="0" name="image109.png"/>
                    <pic:cNvPicPr preferRelativeResize="0"/>
                  </pic:nvPicPr>
                  <pic:blipFill>
                    <a:blip r:embed="rId185"/>
                    <a:srcRect b="0" l="0" r="0" t="0"/>
                    <a:stretch>
                      <a:fillRect/>
                    </a:stretch>
                  </pic:blipFill>
                  <pic:spPr>
                    <a:xfrm>
                      <a:off x="0" y="0"/>
                      <a:ext cx="57245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240" w:before="240" w:lineRule="auto"/>
        <w:rPr>
          <w:sz w:val="23"/>
          <w:szCs w:val="23"/>
          <w:shd w:fill="6aa84f" w:val="clear"/>
        </w:rPr>
      </w:pPr>
      <w:r w:rsidDel="00000000" w:rsidR="00000000" w:rsidRPr="00000000">
        <w:rPr>
          <w:sz w:val="23"/>
          <w:szCs w:val="23"/>
          <w:shd w:fill="6aa84f" w:val="clear"/>
          <w:rtl w:val="0"/>
        </w:rPr>
        <w:t xml:space="preserve">B</w:t>
      </w:r>
    </w:p>
    <w:p w:rsidR="00000000" w:rsidDel="00000000" w:rsidP="00000000" w:rsidRDefault="00000000" w:rsidRPr="00000000" w14:paraId="000001F1">
      <w:pPr>
        <w:spacing w:after="240" w:before="240" w:lineRule="auto"/>
        <w:rPr>
          <w:sz w:val="23"/>
          <w:szCs w:val="23"/>
          <w:shd w:fill="6aa84f" w:val="clear"/>
        </w:rPr>
      </w:pPr>
      <w:r w:rsidDel="00000000" w:rsidR="00000000" w:rsidRPr="00000000">
        <w:rPr>
          <w:sz w:val="23"/>
          <w:szCs w:val="23"/>
          <w:shd w:fill="6aa84f" w:val="clear"/>
        </w:rPr>
        <w:drawing>
          <wp:inline distB="114300" distT="114300" distL="114300" distR="114300">
            <wp:extent cx="5731200" cy="1778000"/>
            <wp:effectExtent b="0" l="0" r="0" t="0"/>
            <wp:docPr id="50" name="image47.png"/>
            <a:graphic>
              <a:graphicData uri="http://schemas.openxmlformats.org/drawingml/2006/picture">
                <pic:pic>
                  <pic:nvPicPr>
                    <pic:cNvPr id="0" name="image47.png"/>
                    <pic:cNvPicPr preferRelativeResize="0"/>
                  </pic:nvPicPr>
                  <pic:blipFill>
                    <a:blip r:embed="rId186"/>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240" w:before="240" w:lineRule="auto"/>
        <w:rPr>
          <w:sz w:val="23"/>
          <w:szCs w:val="23"/>
          <w:shd w:fill="6aa84f" w:val="clear"/>
        </w:rPr>
      </w:pPr>
      <w:r w:rsidDel="00000000" w:rsidR="00000000" w:rsidRPr="00000000">
        <w:rPr>
          <w:sz w:val="23"/>
          <w:szCs w:val="23"/>
          <w:shd w:fill="6aa84f" w:val="clear"/>
          <w:rtl w:val="0"/>
        </w:rPr>
        <w:t xml:space="preserve">B</w:t>
      </w:r>
    </w:p>
    <w:p w:rsidR="00000000" w:rsidDel="00000000" w:rsidP="00000000" w:rsidRDefault="00000000" w:rsidRPr="00000000" w14:paraId="000001F3">
      <w:pPr>
        <w:spacing w:after="240" w:before="240" w:lineRule="auto"/>
        <w:rPr>
          <w:sz w:val="23"/>
          <w:szCs w:val="23"/>
          <w:shd w:fill="6aa84f" w:val="clear"/>
        </w:rPr>
      </w:pPr>
      <w:r w:rsidDel="00000000" w:rsidR="00000000" w:rsidRPr="00000000">
        <w:rPr>
          <w:sz w:val="23"/>
          <w:szCs w:val="23"/>
          <w:shd w:fill="6aa84f" w:val="clear"/>
        </w:rPr>
        <w:drawing>
          <wp:inline distB="114300" distT="114300" distL="114300" distR="114300">
            <wp:extent cx="3724275" cy="1866900"/>
            <wp:effectExtent b="0" l="0" r="0" t="0"/>
            <wp:docPr id="68" name="image65.png"/>
            <a:graphic>
              <a:graphicData uri="http://schemas.openxmlformats.org/drawingml/2006/picture">
                <pic:pic>
                  <pic:nvPicPr>
                    <pic:cNvPr id="0" name="image65.png"/>
                    <pic:cNvPicPr preferRelativeResize="0"/>
                  </pic:nvPicPr>
                  <pic:blipFill>
                    <a:blip r:embed="rId187"/>
                    <a:srcRect b="0" l="0" r="0" t="0"/>
                    <a:stretch>
                      <a:fillRect/>
                    </a:stretch>
                  </pic:blipFill>
                  <pic:spPr>
                    <a:xfrm>
                      <a:off x="0" y="0"/>
                      <a:ext cx="37242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240" w:before="240" w:lineRule="auto"/>
        <w:rPr>
          <w:sz w:val="23"/>
          <w:szCs w:val="23"/>
          <w:shd w:fill="6aa84f" w:val="clear"/>
        </w:rPr>
      </w:pPr>
      <w:r w:rsidDel="00000000" w:rsidR="00000000" w:rsidRPr="00000000">
        <w:rPr>
          <w:sz w:val="23"/>
          <w:szCs w:val="23"/>
          <w:shd w:fill="6aa84f" w:val="clear"/>
          <w:rtl w:val="0"/>
        </w:rPr>
        <w:t xml:space="preserve">D hả</w:t>
      </w:r>
    </w:p>
    <w:p w:rsidR="00000000" w:rsidDel="00000000" w:rsidP="00000000" w:rsidRDefault="00000000" w:rsidRPr="00000000" w14:paraId="000001F5">
      <w:pPr>
        <w:spacing w:after="240" w:before="240" w:lineRule="auto"/>
        <w:rPr>
          <w:sz w:val="23"/>
          <w:szCs w:val="23"/>
          <w:shd w:fill="6aa84f" w:val="clear"/>
        </w:rPr>
      </w:pPr>
      <w:r w:rsidDel="00000000" w:rsidR="00000000" w:rsidRPr="00000000">
        <w:rPr>
          <w:sz w:val="23"/>
          <w:szCs w:val="23"/>
          <w:shd w:fill="6aa84f" w:val="clear"/>
        </w:rPr>
        <w:drawing>
          <wp:inline distB="114300" distT="114300" distL="114300" distR="114300">
            <wp:extent cx="4143375" cy="1914525"/>
            <wp:effectExtent b="0" l="0" r="0" t="0"/>
            <wp:docPr id="145" name="image147.png"/>
            <a:graphic>
              <a:graphicData uri="http://schemas.openxmlformats.org/drawingml/2006/picture">
                <pic:pic>
                  <pic:nvPicPr>
                    <pic:cNvPr id="0" name="image147.png"/>
                    <pic:cNvPicPr preferRelativeResize="0"/>
                  </pic:nvPicPr>
                  <pic:blipFill>
                    <a:blip r:embed="rId188"/>
                    <a:srcRect b="0" l="0" r="0" t="0"/>
                    <a:stretch>
                      <a:fillRect/>
                    </a:stretch>
                  </pic:blipFill>
                  <pic:spPr>
                    <a:xfrm>
                      <a:off x="0" y="0"/>
                      <a:ext cx="41433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240" w:before="240" w:lineRule="auto"/>
        <w:rPr>
          <w:sz w:val="23"/>
          <w:szCs w:val="23"/>
          <w:shd w:fill="6aa84f" w:val="clear"/>
        </w:rPr>
      </w:pPr>
      <w:r w:rsidDel="00000000" w:rsidR="00000000" w:rsidRPr="00000000">
        <w:rPr>
          <w:sz w:val="23"/>
          <w:szCs w:val="23"/>
          <w:shd w:fill="6aa84f" w:val="clear"/>
          <w:rtl w:val="0"/>
        </w:rPr>
        <w:t xml:space="preserve">A</w:t>
      </w:r>
    </w:p>
    <w:p w:rsidR="00000000" w:rsidDel="00000000" w:rsidP="00000000" w:rsidRDefault="00000000" w:rsidRPr="00000000" w14:paraId="000001F7">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4581525" cy="1914525"/>
            <wp:effectExtent b="0" l="0" r="0" t="0"/>
            <wp:docPr id="165" name="image173.png"/>
            <a:graphic>
              <a:graphicData uri="http://schemas.openxmlformats.org/drawingml/2006/picture">
                <pic:pic>
                  <pic:nvPicPr>
                    <pic:cNvPr id="0" name="image173.png"/>
                    <pic:cNvPicPr preferRelativeResize="0"/>
                  </pic:nvPicPr>
                  <pic:blipFill>
                    <a:blip r:embed="rId189"/>
                    <a:srcRect b="0" l="0" r="0" t="0"/>
                    <a:stretch>
                      <a:fillRect/>
                    </a:stretch>
                  </pic:blipFill>
                  <pic:spPr>
                    <a:xfrm>
                      <a:off x="0" y="0"/>
                      <a:ext cx="458152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240" w:before="240" w:lineRule="auto"/>
        <w:rPr>
          <w:sz w:val="23"/>
          <w:szCs w:val="23"/>
          <w:highlight w:val="white"/>
        </w:rPr>
      </w:pPr>
      <w:r w:rsidDel="00000000" w:rsidR="00000000" w:rsidRPr="00000000">
        <w:rPr>
          <w:sz w:val="23"/>
          <w:szCs w:val="23"/>
          <w:highlight w:val="white"/>
          <w:rtl w:val="0"/>
        </w:rPr>
        <w:t xml:space="preserve">B</w:t>
      </w:r>
    </w:p>
    <w:p w:rsidR="00000000" w:rsidDel="00000000" w:rsidP="00000000" w:rsidRDefault="00000000" w:rsidRPr="00000000" w14:paraId="000001F9">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3943350" cy="2000250"/>
            <wp:effectExtent b="0" l="0" r="0" t="0"/>
            <wp:docPr id="103" name="image99.png"/>
            <a:graphic>
              <a:graphicData uri="http://schemas.openxmlformats.org/drawingml/2006/picture">
                <pic:pic>
                  <pic:nvPicPr>
                    <pic:cNvPr id="0" name="image99.png"/>
                    <pic:cNvPicPr preferRelativeResize="0"/>
                  </pic:nvPicPr>
                  <pic:blipFill>
                    <a:blip r:embed="rId190"/>
                    <a:srcRect b="0" l="0" r="0" t="0"/>
                    <a:stretch>
                      <a:fillRect/>
                    </a:stretch>
                  </pic:blipFill>
                  <pic:spPr>
                    <a:xfrm>
                      <a:off x="0" y="0"/>
                      <a:ext cx="39433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240" w:before="240" w:lineRule="auto"/>
        <w:rPr>
          <w:sz w:val="23"/>
          <w:szCs w:val="23"/>
          <w:highlight w:val="white"/>
        </w:rPr>
      </w:pPr>
      <w:r w:rsidDel="00000000" w:rsidR="00000000" w:rsidRPr="00000000">
        <w:rPr>
          <w:sz w:val="23"/>
          <w:szCs w:val="23"/>
          <w:highlight w:val="white"/>
          <w:rtl w:val="0"/>
        </w:rPr>
        <w:t xml:space="preserve">C</w:t>
      </w:r>
    </w:p>
    <w:p w:rsidR="00000000" w:rsidDel="00000000" w:rsidP="00000000" w:rsidRDefault="00000000" w:rsidRPr="00000000" w14:paraId="000001FB">
      <w:pPr>
        <w:spacing w:after="240" w:before="240" w:lineRule="auto"/>
        <w:rPr>
          <w:sz w:val="23"/>
          <w:szCs w:val="23"/>
          <w:highlight w:val="white"/>
        </w:rPr>
      </w:pPr>
      <w:r w:rsidDel="00000000" w:rsidR="00000000" w:rsidRPr="00000000">
        <w:rPr>
          <w:rtl w:val="0"/>
        </w:rPr>
      </w:r>
    </w:p>
    <w:p w:rsidR="00000000" w:rsidDel="00000000" w:rsidP="00000000" w:rsidRDefault="00000000" w:rsidRPr="00000000" w14:paraId="000001FC">
      <w:pPr>
        <w:spacing w:after="240" w:before="240" w:lineRule="auto"/>
        <w:rPr>
          <w:sz w:val="23"/>
          <w:szCs w:val="23"/>
          <w:highlight w:val="white"/>
        </w:rPr>
      </w:pPr>
      <w:r w:rsidDel="00000000" w:rsidR="00000000" w:rsidRPr="00000000">
        <w:rPr>
          <w:rtl w:val="0"/>
        </w:rPr>
      </w:r>
    </w:p>
    <w:p w:rsidR="00000000" w:rsidDel="00000000" w:rsidP="00000000" w:rsidRDefault="00000000" w:rsidRPr="00000000" w14:paraId="000001FD">
      <w:pPr>
        <w:spacing w:after="240" w:before="240" w:lineRule="auto"/>
        <w:rPr>
          <w:sz w:val="23"/>
          <w:szCs w:val="23"/>
          <w:highlight w:val="white"/>
        </w:rPr>
      </w:pPr>
      <w:r w:rsidDel="00000000" w:rsidR="00000000" w:rsidRPr="00000000">
        <w:rPr>
          <w:rtl w:val="0"/>
        </w:rPr>
      </w:r>
    </w:p>
    <w:p w:rsidR="00000000" w:rsidDel="00000000" w:rsidP="00000000" w:rsidRDefault="00000000" w:rsidRPr="00000000" w14:paraId="000001FE">
      <w:pPr>
        <w:spacing w:after="240" w:before="240" w:lineRule="auto"/>
        <w:rPr>
          <w:sz w:val="23"/>
          <w:szCs w:val="23"/>
          <w:highlight w:val="white"/>
        </w:rPr>
      </w:pPr>
      <w:r w:rsidDel="00000000" w:rsidR="00000000" w:rsidRPr="00000000">
        <w:rPr>
          <w:rtl w:val="0"/>
        </w:rPr>
      </w:r>
    </w:p>
    <w:p w:rsidR="00000000" w:rsidDel="00000000" w:rsidP="00000000" w:rsidRDefault="00000000" w:rsidRPr="00000000" w14:paraId="000001FF">
      <w:pPr>
        <w:spacing w:after="240" w:before="240" w:lineRule="auto"/>
        <w:rPr>
          <w:sz w:val="23"/>
          <w:szCs w:val="23"/>
          <w:highlight w:val="white"/>
        </w:rPr>
      </w:pPr>
      <w:r w:rsidDel="00000000" w:rsidR="00000000" w:rsidRPr="00000000">
        <w:rPr>
          <w:rtl w:val="0"/>
        </w:rPr>
      </w:r>
    </w:p>
    <w:p w:rsidR="00000000" w:rsidDel="00000000" w:rsidP="00000000" w:rsidRDefault="00000000" w:rsidRPr="00000000" w14:paraId="00000200">
      <w:pPr>
        <w:spacing w:after="240" w:before="240" w:lineRule="auto"/>
        <w:rPr>
          <w:color w:val="e2e5e9"/>
          <w:sz w:val="23"/>
          <w:szCs w:val="23"/>
          <w:shd w:fill="333334" w:val="clear"/>
        </w:rPr>
      </w:pPr>
      <w:r w:rsidDel="00000000" w:rsidR="00000000" w:rsidRPr="00000000">
        <w:rPr>
          <w:rtl w:val="0"/>
        </w:rPr>
      </w:r>
    </w:p>
    <w:p w:rsidR="00000000" w:rsidDel="00000000" w:rsidP="00000000" w:rsidRDefault="00000000" w:rsidRPr="00000000" w14:paraId="00000201">
      <w:pPr>
        <w:spacing w:after="240" w:before="240" w:lineRule="auto"/>
        <w:rPr>
          <w:sz w:val="23"/>
          <w:szCs w:val="23"/>
          <w:highlight w:val="white"/>
        </w:rPr>
      </w:pPr>
      <w:r w:rsidDel="00000000" w:rsidR="00000000" w:rsidRPr="00000000">
        <w:rPr>
          <w:rtl w:val="0"/>
        </w:rPr>
      </w:r>
    </w:p>
    <w:p w:rsidR="00000000" w:rsidDel="00000000" w:rsidP="00000000" w:rsidRDefault="00000000" w:rsidRPr="00000000" w14:paraId="00000202">
      <w:pPr>
        <w:spacing w:after="240" w:before="240" w:lineRule="auto"/>
        <w:rPr>
          <w:color w:val="e2e5e9"/>
          <w:sz w:val="23"/>
          <w:szCs w:val="23"/>
          <w:shd w:fill="333334" w:val="clear"/>
        </w:rPr>
      </w:pPr>
      <w:r w:rsidDel="00000000" w:rsidR="00000000" w:rsidRPr="00000000">
        <w:rPr>
          <w:rtl w:val="0"/>
        </w:rPr>
      </w:r>
    </w:p>
    <w:p w:rsidR="00000000" w:rsidDel="00000000" w:rsidP="00000000" w:rsidRDefault="00000000" w:rsidRPr="00000000" w14:paraId="00000203">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04">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05">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06">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07">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08">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09">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0A">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0B">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0C">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0D">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0E">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0F">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10">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11">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12">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13">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14">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15">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16">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17">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18">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19">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1A">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1B">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1C">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1D">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1E">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1F">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20">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21">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22">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23">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24">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25">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26">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27">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28">
      <w:pPr>
        <w:spacing w:after="240" w:before="240" w:lineRule="auto"/>
        <w:rPr>
          <w:color w:val="3c4043"/>
          <w:sz w:val="26"/>
          <w:szCs w:val="26"/>
          <w:highlight w:val="white"/>
        </w:rPr>
      </w:pPr>
      <w:r w:rsidDel="00000000" w:rsidR="00000000" w:rsidRPr="00000000">
        <w:rPr>
          <w:color w:val="3c4043"/>
          <w:sz w:val="26"/>
          <w:szCs w:val="26"/>
          <w:highlight w:val="white"/>
          <w:rtl w:val="0"/>
        </w:rPr>
        <w:t xml:space="preserve"> </w:t>
      </w:r>
    </w:p>
    <w:p w:rsidR="00000000" w:rsidDel="00000000" w:rsidP="00000000" w:rsidRDefault="00000000" w:rsidRPr="00000000" w14:paraId="00000229">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2A">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2B">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2C">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2D">
      <w:pPr>
        <w:spacing w:after="240" w:before="240" w:lineRule="auto"/>
        <w:rPr>
          <w:color w:val="3c4043"/>
          <w:sz w:val="26"/>
          <w:szCs w:val="26"/>
          <w:highlight w:val="white"/>
        </w:rPr>
      </w:pPr>
      <w:r w:rsidDel="00000000" w:rsidR="00000000" w:rsidRPr="00000000">
        <w:rPr>
          <w:rtl w:val="0"/>
        </w:rPr>
      </w:r>
    </w:p>
    <w:p w:rsidR="00000000" w:rsidDel="00000000" w:rsidP="00000000" w:rsidRDefault="00000000" w:rsidRPr="00000000" w14:paraId="0000022E">
      <w:pPr>
        <w:rPr>
          <w:color w:val="3c4043"/>
          <w:sz w:val="26"/>
          <w:szCs w:val="26"/>
          <w:highlight w:val="white"/>
        </w:rPr>
      </w:pPr>
      <w:r w:rsidDel="00000000" w:rsidR="00000000" w:rsidRPr="00000000">
        <w:rPr>
          <w:rtl w:val="0"/>
        </w:rPr>
      </w:r>
    </w:p>
    <w:p w:rsidR="00000000" w:rsidDel="00000000" w:rsidP="00000000" w:rsidRDefault="00000000" w:rsidRPr="00000000" w14:paraId="0000022F">
      <w:pPr>
        <w:rPr>
          <w:color w:val="3c4043"/>
          <w:sz w:val="26"/>
          <w:szCs w:val="26"/>
          <w:highlight w:val="white"/>
        </w:rPr>
      </w:pPr>
      <w:r w:rsidDel="00000000" w:rsidR="00000000" w:rsidRPr="00000000">
        <w:rPr>
          <w:rtl w:val="0"/>
        </w:rPr>
      </w:r>
    </w:p>
    <w:p w:rsidR="00000000" w:rsidDel="00000000" w:rsidP="00000000" w:rsidRDefault="00000000" w:rsidRPr="00000000" w14:paraId="00000230">
      <w:pPr>
        <w:rPr>
          <w:color w:val="3c4043"/>
          <w:sz w:val="26"/>
          <w:szCs w:val="26"/>
          <w:highlight w:val="white"/>
        </w:rPr>
      </w:pPr>
      <w:r w:rsidDel="00000000" w:rsidR="00000000" w:rsidRPr="00000000">
        <w:rPr>
          <w:rtl w:val="0"/>
        </w:rPr>
      </w:r>
    </w:p>
    <w:p w:rsidR="00000000" w:rsidDel="00000000" w:rsidP="00000000" w:rsidRDefault="00000000" w:rsidRPr="00000000" w14:paraId="00000231">
      <w:pPr>
        <w:rPr>
          <w:color w:val="3c4043"/>
          <w:sz w:val="26"/>
          <w:szCs w:val="26"/>
          <w:highlight w:val="white"/>
        </w:rPr>
      </w:pPr>
      <w:r w:rsidDel="00000000" w:rsidR="00000000" w:rsidRPr="00000000">
        <w:rPr>
          <w:color w:val="3c4043"/>
          <w:sz w:val="26"/>
          <w:szCs w:val="26"/>
          <w:highlight w:val="white"/>
          <w:rtl w:val="0"/>
        </w:rPr>
        <w:t xml:space="preserve"> </w:t>
      </w:r>
    </w:p>
    <w:p w:rsidR="00000000" w:rsidDel="00000000" w:rsidP="00000000" w:rsidRDefault="00000000" w:rsidRPr="00000000" w14:paraId="00000232">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190" Type="http://schemas.openxmlformats.org/officeDocument/2006/relationships/image" Target="media/image99.png"/><Relationship Id="rId42" Type="http://schemas.openxmlformats.org/officeDocument/2006/relationships/image" Target="media/image40.png"/><Relationship Id="rId41" Type="http://schemas.openxmlformats.org/officeDocument/2006/relationships/image" Target="media/image70.png"/><Relationship Id="rId44" Type="http://schemas.openxmlformats.org/officeDocument/2006/relationships/image" Target="media/image103.png"/><Relationship Id="rId43" Type="http://schemas.openxmlformats.org/officeDocument/2006/relationships/image" Target="media/image111.png"/><Relationship Id="rId46" Type="http://schemas.openxmlformats.org/officeDocument/2006/relationships/image" Target="media/image48.png"/><Relationship Id="rId45" Type="http://schemas.openxmlformats.org/officeDocument/2006/relationships/image" Target="media/image58.png"/><Relationship Id="rId107" Type="http://schemas.openxmlformats.org/officeDocument/2006/relationships/image" Target="media/image5.png"/><Relationship Id="rId106" Type="http://schemas.openxmlformats.org/officeDocument/2006/relationships/image" Target="media/image93.png"/><Relationship Id="rId105" Type="http://schemas.openxmlformats.org/officeDocument/2006/relationships/hyperlink" Target="https://www.facebook.com/photo/?fbid=303067309492103&amp;set=pcb.999765091723603" TargetMode="External"/><Relationship Id="rId104" Type="http://schemas.openxmlformats.org/officeDocument/2006/relationships/image" Target="media/image114.png"/><Relationship Id="rId109" Type="http://schemas.openxmlformats.org/officeDocument/2006/relationships/image" Target="media/image130.png"/><Relationship Id="rId108" Type="http://schemas.openxmlformats.org/officeDocument/2006/relationships/image" Target="media/image113.png"/><Relationship Id="rId48" Type="http://schemas.openxmlformats.org/officeDocument/2006/relationships/image" Target="media/image50.png"/><Relationship Id="rId187" Type="http://schemas.openxmlformats.org/officeDocument/2006/relationships/image" Target="media/image65.png"/><Relationship Id="rId47" Type="http://schemas.openxmlformats.org/officeDocument/2006/relationships/image" Target="media/image27.png"/><Relationship Id="rId186" Type="http://schemas.openxmlformats.org/officeDocument/2006/relationships/image" Target="media/image47.png"/><Relationship Id="rId185" Type="http://schemas.openxmlformats.org/officeDocument/2006/relationships/image" Target="media/image109.png"/><Relationship Id="rId49" Type="http://schemas.openxmlformats.org/officeDocument/2006/relationships/image" Target="media/image31.png"/><Relationship Id="rId184" Type="http://schemas.openxmlformats.org/officeDocument/2006/relationships/image" Target="media/image71.png"/><Relationship Id="rId103" Type="http://schemas.openxmlformats.org/officeDocument/2006/relationships/image" Target="media/image66.png"/><Relationship Id="rId102" Type="http://schemas.openxmlformats.org/officeDocument/2006/relationships/image" Target="media/image139.png"/><Relationship Id="rId101" Type="http://schemas.openxmlformats.org/officeDocument/2006/relationships/image" Target="media/image164.png"/><Relationship Id="rId189" Type="http://schemas.openxmlformats.org/officeDocument/2006/relationships/image" Target="media/image173.png"/><Relationship Id="rId100" Type="http://schemas.openxmlformats.org/officeDocument/2006/relationships/image" Target="media/image8.png"/><Relationship Id="rId188" Type="http://schemas.openxmlformats.org/officeDocument/2006/relationships/image" Target="media/image147.png"/><Relationship Id="rId31" Type="http://schemas.openxmlformats.org/officeDocument/2006/relationships/image" Target="media/image131.png"/><Relationship Id="rId30" Type="http://schemas.openxmlformats.org/officeDocument/2006/relationships/image" Target="media/image75.png"/><Relationship Id="rId33" Type="http://schemas.openxmlformats.org/officeDocument/2006/relationships/image" Target="media/image44.png"/><Relationship Id="rId183" Type="http://schemas.openxmlformats.org/officeDocument/2006/relationships/image" Target="media/image80.png"/><Relationship Id="rId32" Type="http://schemas.openxmlformats.org/officeDocument/2006/relationships/image" Target="media/image107.png"/><Relationship Id="rId182" Type="http://schemas.openxmlformats.org/officeDocument/2006/relationships/image" Target="media/image88.png"/><Relationship Id="rId35" Type="http://schemas.openxmlformats.org/officeDocument/2006/relationships/image" Target="media/image133.png"/><Relationship Id="rId181" Type="http://schemas.openxmlformats.org/officeDocument/2006/relationships/image" Target="media/image23.png"/><Relationship Id="rId34" Type="http://schemas.openxmlformats.org/officeDocument/2006/relationships/image" Target="media/image168.png"/><Relationship Id="rId180" Type="http://schemas.openxmlformats.org/officeDocument/2006/relationships/image" Target="media/image2.png"/><Relationship Id="rId37" Type="http://schemas.openxmlformats.org/officeDocument/2006/relationships/image" Target="media/image134.png"/><Relationship Id="rId176" Type="http://schemas.openxmlformats.org/officeDocument/2006/relationships/image" Target="media/image83.png"/><Relationship Id="rId36" Type="http://schemas.openxmlformats.org/officeDocument/2006/relationships/hyperlink" Target="https://www.facebook.com/photo/?fbid=474155728845792&amp;set=pcb.1079931750373603" TargetMode="External"/><Relationship Id="rId175" Type="http://schemas.openxmlformats.org/officeDocument/2006/relationships/image" Target="media/image32.png"/><Relationship Id="rId39" Type="http://schemas.openxmlformats.org/officeDocument/2006/relationships/image" Target="media/image163.png"/><Relationship Id="rId174" Type="http://schemas.openxmlformats.org/officeDocument/2006/relationships/image" Target="media/image153.png"/><Relationship Id="rId38" Type="http://schemas.openxmlformats.org/officeDocument/2006/relationships/image" Target="media/image112.png"/><Relationship Id="rId173" Type="http://schemas.openxmlformats.org/officeDocument/2006/relationships/image" Target="media/image177.png"/><Relationship Id="rId179" Type="http://schemas.openxmlformats.org/officeDocument/2006/relationships/image" Target="media/image73.png"/><Relationship Id="rId178" Type="http://schemas.openxmlformats.org/officeDocument/2006/relationships/image" Target="media/image9.png"/><Relationship Id="rId177" Type="http://schemas.openxmlformats.org/officeDocument/2006/relationships/image" Target="media/image49.png"/><Relationship Id="rId20" Type="http://schemas.openxmlformats.org/officeDocument/2006/relationships/image" Target="media/image38.png"/><Relationship Id="rId22" Type="http://schemas.openxmlformats.org/officeDocument/2006/relationships/image" Target="media/image98.png"/><Relationship Id="rId21" Type="http://schemas.openxmlformats.org/officeDocument/2006/relationships/image" Target="media/image39.png"/><Relationship Id="rId24" Type="http://schemas.openxmlformats.org/officeDocument/2006/relationships/image" Target="media/image165.png"/><Relationship Id="rId23" Type="http://schemas.openxmlformats.org/officeDocument/2006/relationships/image" Target="media/image86.png"/><Relationship Id="rId129" Type="http://schemas.openxmlformats.org/officeDocument/2006/relationships/image" Target="media/image158.png"/><Relationship Id="rId128" Type="http://schemas.openxmlformats.org/officeDocument/2006/relationships/image" Target="media/image162.png"/><Relationship Id="rId127" Type="http://schemas.openxmlformats.org/officeDocument/2006/relationships/image" Target="media/image4.png"/><Relationship Id="rId126" Type="http://schemas.openxmlformats.org/officeDocument/2006/relationships/image" Target="media/image175.png"/><Relationship Id="rId26" Type="http://schemas.openxmlformats.org/officeDocument/2006/relationships/image" Target="media/image157.png"/><Relationship Id="rId121" Type="http://schemas.openxmlformats.org/officeDocument/2006/relationships/image" Target="media/image101.png"/><Relationship Id="rId25" Type="http://schemas.openxmlformats.org/officeDocument/2006/relationships/image" Target="media/image116.png"/><Relationship Id="rId120" Type="http://schemas.openxmlformats.org/officeDocument/2006/relationships/image" Target="media/image96.png"/><Relationship Id="rId28" Type="http://schemas.openxmlformats.org/officeDocument/2006/relationships/image" Target="media/image169.png"/><Relationship Id="rId27" Type="http://schemas.openxmlformats.org/officeDocument/2006/relationships/image" Target="media/image146.png"/><Relationship Id="rId125" Type="http://schemas.openxmlformats.org/officeDocument/2006/relationships/image" Target="media/image127.png"/><Relationship Id="rId29" Type="http://schemas.openxmlformats.org/officeDocument/2006/relationships/image" Target="media/image121.png"/><Relationship Id="rId124" Type="http://schemas.openxmlformats.org/officeDocument/2006/relationships/image" Target="media/image136.png"/><Relationship Id="rId123" Type="http://schemas.openxmlformats.org/officeDocument/2006/relationships/image" Target="media/image57.png"/><Relationship Id="rId122" Type="http://schemas.openxmlformats.org/officeDocument/2006/relationships/image" Target="media/image60.png"/><Relationship Id="rId95" Type="http://schemas.openxmlformats.org/officeDocument/2006/relationships/image" Target="media/image89.png"/><Relationship Id="rId94" Type="http://schemas.openxmlformats.org/officeDocument/2006/relationships/image" Target="media/image94.png"/><Relationship Id="rId97" Type="http://schemas.openxmlformats.org/officeDocument/2006/relationships/image" Target="media/image61.png"/><Relationship Id="rId96" Type="http://schemas.openxmlformats.org/officeDocument/2006/relationships/image" Target="media/image59.png"/><Relationship Id="rId11" Type="http://schemas.openxmlformats.org/officeDocument/2006/relationships/image" Target="media/image56.png"/><Relationship Id="rId99" Type="http://schemas.openxmlformats.org/officeDocument/2006/relationships/image" Target="media/image152.png"/><Relationship Id="rId10" Type="http://schemas.openxmlformats.org/officeDocument/2006/relationships/image" Target="media/image79.png"/><Relationship Id="rId98" Type="http://schemas.openxmlformats.org/officeDocument/2006/relationships/image" Target="media/image100.png"/><Relationship Id="rId13" Type="http://schemas.openxmlformats.org/officeDocument/2006/relationships/image" Target="media/image53.png"/><Relationship Id="rId12" Type="http://schemas.openxmlformats.org/officeDocument/2006/relationships/image" Target="media/image1.png"/><Relationship Id="rId91" Type="http://schemas.openxmlformats.org/officeDocument/2006/relationships/image" Target="media/image135.png"/><Relationship Id="rId90" Type="http://schemas.openxmlformats.org/officeDocument/2006/relationships/image" Target="media/image84.png"/><Relationship Id="rId93" Type="http://schemas.openxmlformats.org/officeDocument/2006/relationships/image" Target="media/image119.png"/><Relationship Id="rId92" Type="http://schemas.openxmlformats.org/officeDocument/2006/relationships/image" Target="media/image28.png"/><Relationship Id="rId118" Type="http://schemas.openxmlformats.org/officeDocument/2006/relationships/image" Target="media/image144.png"/><Relationship Id="rId117" Type="http://schemas.openxmlformats.org/officeDocument/2006/relationships/image" Target="media/image69.png"/><Relationship Id="rId116" Type="http://schemas.openxmlformats.org/officeDocument/2006/relationships/image" Target="media/image12.png"/><Relationship Id="rId115" Type="http://schemas.openxmlformats.org/officeDocument/2006/relationships/image" Target="media/image160.png"/><Relationship Id="rId119" Type="http://schemas.openxmlformats.org/officeDocument/2006/relationships/image" Target="media/image11.png"/><Relationship Id="rId15" Type="http://schemas.openxmlformats.org/officeDocument/2006/relationships/image" Target="media/image104.png"/><Relationship Id="rId110" Type="http://schemas.openxmlformats.org/officeDocument/2006/relationships/image" Target="media/image45.png"/><Relationship Id="rId14" Type="http://schemas.openxmlformats.org/officeDocument/2006/relationships/image" Target="media/image20.png"/><Relationship Id="rId17" Type="http://schemas.openxmlformats.org/officeDocument/2006/relationships/image" Target="media/image6.png"/><Relationship Id="rId16" Type="http://schemas.openxmlformats.org/officeDocument/2006/relationships/image" Target="media/image34.png"/><Relationship Id="rId19" Type="http://schemas.openxmlformats.org/officeDocument/2006/relationships/image" Target="media/image148.png"/><Relationship Id="rId114" Type="http://schemas.openxmlformats.org/officeDocument/2006/relationships/image" Target="media/image25.png"/><Relationship Id="rId18" Type="http://schemas.openxmlformats.org/officeDocument/2006/relationships/image" Target="media/image67.png"/><Relationship Id="rId113" Type="http://schemas.openxmlformats.org/officeDocument/2006/relationships/image" Target="media/image140.png"/><Relationship Id="rId112" Type="http://schemas.openxmlformats.org/officeDocument/2006/relationships/image" Target="media/image41.png"/><Relationship Id="rId111" Type="http://schemas.openxmlformats.org/officeDocument/2006/relationships/image" Target="media/image14.png"/><Relationship Id="rId84" Type="http://schemas.openxmlformats.org/officeDocument/2006/relationships/image" Target="media/image37.png"/><Relationship Id="rId83" Type="http://schemas.openxmlformats.org/officeDocument/2006/relationships/hyperlink" Target="https://www.facebook.com/photo/?fbid=298654346600066&amp;set=pcb.995221678844611" TargetMode="External"/><Relationship Id="rId86" Type="http://schemas.openxmlformats.org/officeDocument/2006/relationships/image" Target="media/image17.png"/><Relationship Id="rId85" Type="http://schemas.openxmlformats.org/officeDocument/2006/relationships/image" Target="media/image155.png"/><Relationship Id="rId88" Type="http://schemas.openxmlformats.org/officeDocument/2006/relationships/image" Target="media/image82.png"/><Relationship Id="rId150" Type="http://schemas.openxmlformats.org/officeDocument/2006/relationships/image" Target="media/image126.png"/><Relationship Id="rId87" Type="http://schemas.openxmlformats.org/officeDocument/2006/relationships/image" Target="media/image176.png"/><Relationship Id="rId89" Type="http://schemas.openxmlformats.org/officeDocument/2006/relationships/image" Target="media/image141.png"/><Relationship Id="rId80" Type="http://schemas.openxmlformats.org/officeDocument/2006/relationships/image" Target="media/image145.png"/><Relationship Id="rId82" Type="http://schemas.openxmlformats.org/officeDocument/2006/relationships/image" Target="media/image68.png"/><Relationship Id="rId81" Type="http://schemas.openxmlformats.org/officeDocument/2006/relationships/image" Target="media/image1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6.png"/><Relationship Id="rId4" Type="http://schemas.openxmlformats.org/officeDocument/2006/relationships/numbering" Target="numbering.xml"/><Relationship Id="rId148" Type="http://schemas.openxmlformats.org/officeDocument/2006/relationships/image" Target="media/image10.png"/><Relationship Id="rId9" Type="http://schemas.openxmlformats.org/officeDocument/2006/relationships/image" Target="media/image108.png"/><Relationship Id="rId143" Type="http://schemas.openxmlformats.org/officeDocument/2006/relationships/image" Target="media/image78.png"/><Relationship Id="rId142" Type="http://schemas.openxmlformats.org/officeDocument/2006/relationships/image" Target="media/image138.png"/><Relationship Id="rId141" Type="http://schemas.openxmlformats.org/officeDocument/2006/relationships/image" Target="media/image81.png"/><Relationship Id="rId140" Type="http://schemas.openxmlformats.org/officeDocument/2006/relationships/image" Target="media/image90.png"/><Relationship Id="rId5" Type="http://schemas.openxmlformats.org/officeDocument/2006/relationships/styles" Target="styles.xml"/><Relationship Id="rId147" Type="http://schemas.openxmlformats.org/officeDocument/2006/relationships/image" Target="media/image95.png"/><Relationship Id="rId6" Type="http://schemas.openxmlformats.org/officeDocument/2006/relationships/hyperlink" Target="https://www.facebook.com/photo/?fbid=564519876441529&amp;set=pcb.1158880189145425" TargetMode="External"/><Relationship Id="rId146" Type="http://schemas.openxmlformats.org/officeDocument/2006/relationships/image" Target="media/image42.png"/><Relationship Id="rId7" Type="http://schemas.openxmlformats.org/officeDocument/2006/relationships/image" Target="media/image128.png"/><Relationship Id="rId145" Type="http://schemas.openxmlformats.org/officeDocument/2006/relationships/image" Target="media/image156.png"/><Relationship Id="rId8" Type="http://schemas.openxmlformats.org/officeDocument/2006/relationships/image" Target="media/image124.png"/><Relationship Id="rId144" Type="http://schemas.openxmlformats.org/officeDocument/2006/relationships/hyperlink" Target="https://www.facebook.com/photo/?fbid=253393327588701&amp;set=pcb.852335466466567" TargetMode="External"/><Relationship Id="rId73" Type="http://schemas.openxmlformats.org/officeDocument/2006/relationships/image" Target="media/image142.png"/><Relationship Id="rId72" Type="http://schemas.openxmlformats.org/officeDocument/2006/relationships/image" Target="media/image110.png"/><Relationship Id="rId75" Type="http://schemas.openxmlformats.org/officeDocument/2006/relationships/image" Target="media/image105.png"/><Relationship Id="rId74" Type="http://schemas.openxmlformats.org/officeDocument/2006/relationships/image" Target="media/image118.png"/><Relationship Id="rId77" Type="http://schemas.openxmlformats.org/officeDocument/2006/relationships/image" Target="media/image18.png"/><Relationship Id="rId76" Type="http://schemas.openxmlformats.org/officeDocument/2006/relationships/image" Target="media/image26.png"/><Relationship Id="rId79" Type="http://schemas.openxmlformats.org/officeDocument/2006/relationships/image" Target="media/image92.png"/><Relationship Id="rId78" Type="http://schemas.openxmlformats.org/officeDocument/2006/relationships/image" Target="media/image97.png"/><Relationship Id="rId71" Type="http://schemas.openxmlformats.org/officeDocument/2006/relationships/image" Target="media/image24.png"/><Relationship Id="rId70" Type="http://schemas.openxmlformats.org/officeDocument/2006/relationships/image" Target="media/image64.png"/><Relationship Id="rId139" Type="http://schemas.openxmlformats.org/officeDocument/2006/relationships/image" Target="media/image106.png"/><Relationship Id="rId138" Type="http://schemas.openxmlformats.org/officeDocument/2006/relationships/image" Target="media/image35.png"/><Relationship Id="rId137" Type="http://schemas.openxmlformats.org/officeDocument/2006/relationships/image" Target="media/image159.png"/><Relationship Id="rId132" Type="http://schemas.openxmlformats.org/officeDocument/2006/relationships/image" Target="media/image123.png"/><Relationship Id="rId131" Type="http://schemas.openxmlformats.org/officeDocument/2006/relationships/image" Target="media/image132.png"/><Relationship Id="rId130" Type="http://schemas.openxmlformats.org/officeDocument/2006/relationships/hyperlink" Target="https://www.facebook.com/photo/?fbid=318061394455227&amp;set=pcb.916486970051416" TargetMode="External"/><Relationship Id="rId136" Type="http://schemas.openxmlformats.org/officeDocument/2006/relationships/image" Target="media/image74.png"/><Relationship Id="rId135" Type="http://schemas.openxmlformats.org/officeDocument/2006/relationships/image" Target="media/image13.png"/><Relationship Id="rId134" Type="http://schemas.openxmlformats.org/officeDocument/2006/relationships/image" Target="media/image63.png"/><Relationship Id="rId133" Type="http://schemas.openxmlformats.org/officeDocument/2006/relationships/image" Target="media/image19.png"/><Relationship Id="rId62" Type="http://schemas.openxmlformats.org/officeDocument/2006/relationships/image" Target="media/image55.png"/><Relationship Id="rId61" Type="http://schemas.openxmlformats.org/officeDocument/2006/relationships/hyperlink" Target="https://www.facebook.com/photo?fbid=473598678900240&amp;set=pcb.1075058214194290" TargetMode="External"/><Relationship Id="rId64" Type="http://schemas.openxmlformats.org/officeDocument/2006/relationships/image" Target="media/image30.png"/><Relationship Id="rId63" Type="http://schemas.openxmlformats.org/officeDocument/2006/relationships/image" Target="media/image7.png"/><Relationship Id="rId66" Type="http://schemas.openxmlformats.org/officeDocument/2006/relationships/image" Target="media/image129.png"/><Relationship Id="rId172" Type="http://schemas.openxmlformats.org/officeDocument/2006/relationships/image" Target="media/image137.png"/><Relationship Id="rId65" Type="http://schemas.openxmlformats.org/officeDocument/2006/relationships/image" Target="media/image161.png"/><Relationship Id="rId171" Type="http://schemas.openxmlformats.org/officeDocument/2006/relationships/image" Target="media/image170.png"/><Relationship Id="rId68" Type="http://schemas.openxmlformats.org/officeDocument/2006/relationships/image" Target="media/image43.png"/><Relationship Id="rId170" Type="http://schemas.openxmlformats.org/officeDocument/2006/relationships/image" Target="media/image172.png"/><Relationship Id="rId67" Type="http://schemas.openxmlformats.org/officeDocument/2006/relationships/image" Target="media/image171.png"/><Relationship Id="rId60" Type="http://schemas.openxmlformats.org/officeDocument/2006/relationships/image" Target="media/image22.png"/><Relationship Id="rId165" Type="http://schemas.openxmlformats.org/officeDocument/2006/relationships/image" Target="media/image115.png"/><Relationship Id="rId69" Type="http://schemas.openxmlformats.org/officeDocument/2006/relationships/image" Target="media/image167.png"/><Relationship Id="rId164" Type="http://schemas.openxmlformats.org/officeDocument/2006/relationships/image" Target="media/image15.png"/><Relationship Id="rId163" Type="http://schemas.openxmlformats.org/officeDocument/2006/relationships/image" Target="media/image87.png"/><Relationship Id="rId162" Type="http://schemas.openxmlformats.org/officeDocument/2006/relationships/image" Target="media/image174.png"/><Relationship Id="rId169" Type="http://schemas.openxmlformats.org/officeDocument/2006/relationships/image" Target="media/image154.png"/><Relationship Id="rId168" Type="http://schemas.openxmlformats.org/officeDocument/2006/relationships/image" Target="media/image62.png"/><Relationship Id="rId167" Type="http://schemas.openxmlformats.org/officeDocument/2006/relationships/image" Target="media/image54.png"/><Relationship Id="rId166" Type="http://schemas.openxmlformats.org/officeDocument/2006/relationships/image" Target="media/image91.png"/><Relationship Id="rId51" Type="http://schemas.openxmlformats.org/officeDocument/2006/relationships/image" Target="media/image85.png"/><Relationship Id="rId50" Type="http://schemas.openxmlformats.org/officeDocument/2006/relationships/image" Target="media/image21.png"/><Relationship Id="rId53" Type="http://schemas.openxmlformats.org/officeDocument/2006/relationships/image" Target="media/image117.png"/><Relationship Id="rId52" Type="http://schemas.openxmlformats.org/officeDocument/2006/relationships/image" Target="media/image52.png"/><Relationship Id="rId55" Type="http://schemas.openxmlformats.org/officeDocument/2006/relationships/image" Target="media/image120.png"/><Relationship Id="rId161" Type="http://schemas.openxmlformats.org/officeDocument/2006/relationships/image" Target="media/image143.png"/><Relationship Id="rId54" Type="http://schemas.openxmlformats.org/officeDocument/2006/relationships/image" Target="media/image72.png"/><Relationship Id="rId160" Type="http://schemas.openxmlformats.org/officeDocument/2006/relationships/image" Target="media/image76.png"/><Relationship Id="rId57" Type="http://schemas.openxmlformats.org/officeDocument/2006/relationships/image" Target="media/image166.png"/><Relationship Id="rId56" Type="http://schemas.openxmlformats.org/officeDocument/2006/relationships/image" Target="media/image36.png"/><Relationship Id="rId159" Type="http://schemas.openxmlformats.org/officeDocument/2006/relationships/image" Target="media/image151.png"/><Relationship Id="rId59" Type="http://schemas.openxmlformats.org/officeDocument/2006/relationships/image" Target="media/image149.png"/><Relationship Id="rId154" Type="http://schemas.openxmlformats.org/officeDocument/2006/relationships/image" Target="media/image33.png"/><Relationship Id="rId58" Type="http://schemas.openxmlformats.org/officeDocument/2006/relationships/image" Target="media/image29.png"/><Relationship Id="rId153" Type="http://schemas.openxmlformats.org/officeDocument/2006/relationships/hyperlink" Target="https://www.facebook.com/photo/?fbid=249175761343791&amp;set=pcb.847339803632800" TargetMode="External"/><Relationship Id="rId152" Type="http://schemas.openxmlformats.org/officeDocument/2006/relationships/image" Target="media/image102.png"/><Relationship Id="rId151" Type="http://schemas.openxmlformats.org/officeDocument/2006/relationships/image" Target="media/image3.png"/><Relationship Id="rId158" Type="http://schemas.openxmlformats.org/officeDocument/2006/relationships/image" Target="media/image51.png"/><Relationship Id="rId157" Type="http://schemas.openxmlformats.org/officeDocument/2006/relationships/image" Target="media/image77.png"/><Relationship Id="rId156" Type="http://schemas.openxmlformats.org/officeDocument/2006/relationships/image" Target="media/image150.png"/><Relationship Id="rId155"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