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New Roman" w:cs="Times New Roman" w:eastAsia="Times New Roman" w:hAnsi="Times New Roman"/>
          <w:b w:val="1"/>
          <w:bCs w:val="1"/>
          <w:color w:val="ff0000"/>
        </w:rPr>
      </w:pPr>
      <w:bookmarkStart w:colFirst="0" w:colLast="0" w:name="_rincj5bw018e" w:id="0"/>
      <w:bookmarkEnd w:id="0"/>
      <w:ins w:author="Sơn Nguyễn Phan Hoàng" w:id="0" w:date="2025-08-15T09:39:54Z">
        <w:del w:author="Thái Hà Hoàng" w:id="1" w:date="2025-12-12T18:06:15Z">
          <w:r w:rsidDel="00000000" w:rsidR="00000000" w:rsidRPr="00000000">
            <w:rPr>
              <w:rFonts w:ascii="Times New Roman" w:cs="Times New Roman" w:eastAsia="Times New Roman" w:hAnsi="Times New Roman"/>
              <w:b w:val="1"/>
              <w:bCs w:val="1"/>
              <w:color w:val="ff0000"/>
              <w:rtl w:val="0"/>
              <w:rPrChange w:author="Sơn Nguyễn Phan Hoàng" w:id="2" w:date="2025-08-15T09:39:54Z">
                <w:rPr/>
              </w:rPrChange>
            </w:rPr>
            <w:delText xml:space="preserve">,</w:delText>
          </w:r>
          <w:r w:rsidDel="00000000" w:rsidR="00000000" w:rsidRPr="00000000">
            <w:rPr>
              <w:rFonts w:ascii="Times New Roman" w:cs="Times New Roman" w:eastAsia="Times New Roman" w:hAnsi="Times New Roman"/>
              <w:b w:val="1"/>
              <w:bCs w:val="1"/>
              <w:color w:val="ff0000"/>
              <w:rtl w:val="0"/>
              <w:rPrChange w:author="Sơn Nguyễn Phan Hoàng" w:id="2" w:date="2025-08-15T09:39:54Z">
                <w:rPr/>
              </w:rPrChange>
            </w:rPr>
            <w:delText xml:space="preserve">l</w:delText>
          </w:r>
        </w:del>
      </w:ins>
      <w:r w:rsidDel="00000000" w:rsidR="00000000" w:rsidRPr="00000000">
        <w:rPr>
          <w:rFonts w:ascii="Times New Roman" w:cs="Times New Roman" w:eastAsia="Times New Roman" w:hAnsi="Times New Roman"/>
          <w:b w:val="1"/>
          <w:bCs w:val="1"/>
          <w:color w:val="ff0000"/>
          <w:rtl w:val="0"/>
        </w:rPr>
        <w:t xml:space="preserve">Đề</w:t>
      </w:r>
    </w:p>
    <w:p w:rsidR="00000000" w:rsidDel="00000000" w:rsidP="00000000" w:rsidRDefault="00000000" w:rsidRPr="00000000" w14:paraId="00000002">
      <w:pPr>
        <w:pStyle w:val="Title"/>
        <w:rPr>
          <w:rFonts w:ascii="Times New Roman" w:cs="Times New Roman" w:eastAsia="Times New Roman" w:hAnsi="Times New Roman"/>
          <w:b w:val="1"/>
          <w:bCs w:val="1"/>
          <w:color w:val="ff0000"/>
        </w:rPr>
      </w:pPr>
      <w:bookmarkStart w:colFirst="0" w:colLast="0" w:name="_mf3gdwl9zl2t" w:id="1"/>
      <w:bookmarkEnd w:id="1"/>
      <w:r w:rsidDel="00000000" w:rsidR="00000000" w:rsidRPr="00000000">
        <w:rPr>
          <w:rFonts w:ascii="Times New Roman" w:cs="Times New Roman" w:eastAsia="Times New Roman" w:hAnsi="Times New Roman"/>
          <w:b w:val="1"/>
          <w:bCs w:val="1"/>
          <w:color w:val="ff0000"/>
          <w:sz w:val="24"/>
          <w:szCs w:val="24"/>
          <w:highlight w:val="yellow"/>
          <w:rtl w:val="0"/>
        </w:rPr>
        <w:t xml:space="preserve">Có thể trùng nhiều → chỉ thêm câu nào trùng → làm theo form để thêm text để search câu nào trùng</w:t>
      </w:r>
      <w:r w:rsidDel="00000000" w:rsidR="00000000" w:rsidRPr="00000000">
        <w:rPr>
          <w:rFonts w:ascii="Times New Roman" w:cs="Times New Roman" w:eastAsia="Times New Roman" w:hAnsi="Times New Roman"/>
          <w:b w:val="1"/>
          <w:bCs w:val="1"/>
          <w:color w:val="ff0000"/>
          <w:highlight w:val="yellow"/>
          <w:rtl w:val="0"/>
        </w:rPr>
        <w:t xml:space="preserve"> </w:t>
      </w:r>
      <w:r w:rsidDel="00000000" w:rsidR="00000000" w:rsidRPr="00000000">
        <w:rPr>
          <w:rFonts w:ascii="Times New Roman" w:cs="Times New Roman" w:eastAsia="Times New Roman" w:hAnsi="Times New Roman"/>
          <w:b w:val="1"/>
          <w:bCs w:val="1"/>
          <w:color w:val="ff0000"/>
          <w:rtl w:val="0"/>
        </w:rPr>
        <w:t xml:space="preserve"> </w:t>
      </w:r>
    </w:p>
    <w:p w:rsidR="00000000" w:rsidDel="00000000" w:rsidP="00000000" w:rsidRDefault="00000000" w:rsidRPr="00000000" w14:paraId="00000003">
      <w:pPr>
        <w:rPr/>
      </w:pPr>
      <w:r w:rsidDel="00000000" w:rsidR="00000000" w:rsidRPr="00000000">
        <w:rPr>
          <w:rFonts w:ascii="Times New Roman" w:cs="Times New Roman" w:eastAsia="Times New Roman" w:hAnsi="Times New Roman"/>
          <w:b w:val="1"/>
          <w:bCs w:val="1"/>
          <w:sz w:val="30"/>
          <w:szCs w:val="30"/>
          <w:highlight w:val="yellow"/>
          <w:rtl w:val="0"/>
        </w:rPr>
        <w:t xml:space="preserve">fuoverflow</w:t>
      </w:r>
      <w:r w:rsidDel="00000000" w:rsidR="00000000" w:rsidRPr="00000000">
        <w:rPr>
          <w:rtl w:val="0"/>
        </w:rPr>
      </w:r>
    </w:p>
    <w:p w:rsidR="00000000" w:rsidDel="00000000" w:rsidP="00000000" w:rsidRDefault="00000000" w:rsidRPr="00000000" w14:paraId="00000004">
      <w:pPr>
        <w:pStyle w:val="Heading1"/>
        <w:spacing w:before="0" w:lineRule="auto"/>
        <w:rPr>
          <w:rFonts w:ascii="Times New Roman" w:cs="Times New Roman" w:eastAsia="Times New Roman" w:hAnsi="Times New Roman"/>
          <w:color w:val="990000"/>
        </w:rPr>
      </w:pPr>
      <w:bookmarkStart w:colFirst="0" w:colLast="0" w:name="_qszbsn13lsp4" w:id="2"/>
      <w:bookmarkEnd w:id="2"/>
      <w:r w:rsidDel="00000000" w:rsidR="00000000" w:rsidRPr="00000000">
        <w:rPr>
          <w:rFonts w:ascii="Times New Roman" w:cs="Times New Roman" w:eastAsia="Times New Roman" w:hAnsi="Times New Roman"/>
          <w:color w:val="990000"/>
          <w:rtl w:val="0"/>
        </w:rPr>
        <w:t xml:space="preserve">Đề 1:</w:t>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Roboto" w:cs="Roboto" w:eastAsia="Roboto" w:hAnsi="Roboto"/>
            <w:color w:val="1155cc"/>
            <w:sz w:val="46"/>
            <w:szCs w:val="46"/>
            <w:u w:val="single"/>
            <w:rtl w:val="0"/>
          </w:rPr>
          <w:t xml:space="preserve">PMG201c_FE_SU23_112009</w:t>
        </w:r>
      </w:hyperlink>
      <w:r w:rsidDel="00000000" w:rsidR="00000000" w:rsidRPr="00000000">
        <w:rPr>
          <w:rFonts w:ascii="Times New Roman" w:cs="Times New Roman" w:eastAsia="Times New Roman" w:hAnsi="Times New Roman"/>
          <w:color w:val="990000"/>
          <w:rtl w:val="0"/>
        </w:rPr>
        <w:t xml:space="preserve">(Phát)</w:t>
      </w:r>
    </w:p>
    <w:p w:rsidR="00000000" w:rsidDel="00000000" w:rsidP="00000000" w:rsidRDefault="00000000" w:rsidRPr="00000000" w14:paraId="00000005">
      <w:pPr>
        <w:pStyle w:val="Heading1"/>
        <w:spacing w:before="0" w:lineRule="auto"/>
        <w:rPr>
          <w:rFonts w:ascii="Roboto" w:cs="Roboto" w:eastAsia="Roboto" w:hAnsi="Roboto"/>
          <w:sz w:val="46"/>
          <w:szCs w:val="46"/>
        </w:rPr>
      </w:pPr>
      <w:bookmarkStart w:colFirst="0" w:colLast="0" w:name="_rgdvlhnwu7ox" w:id="3"/>
      <w:bookmarkEnd w:id="3"/>
      <w:r w:rsidDel="00000000" w:rsidR="00000000" w:rsidRPr="00000000">
        <w:rPr>
          <w:rFonts w:ascii="Times New Roman" w:cs="Times New Roman" w:eastAsia="Times New Roman" w:hAnsi="Times New Roman"/>
          <w:color w:val="990000"/>
          <w:rtl w:val="0"/>
        </w:rPr>
        <w:t xml:space="preserve">Đề 2:</w:t>
      </w:r>
      <w:r w:rsidDel="00000000" w:rsidR="00000000" w:rsidRPr="00000000">
        <w:rPr>
          <w:rFonts w:ascii="Times New Roman" w:cs="Times New Roman" w:eastAsia="Times New Roman" w:hAnsi="Times New Roman"/>
          <w:rtl w:val="0"/>
        </w:rPr>
        <w:t xml:space="preserve"> </w:t>
      </w:r>
      <w:hyperlink r:id="rId8">
        <w:r w:rsidDel="00000000" w:rsidR="00000000" w:rsidRPr="00000000">
          <w:rPr>
            <w:rFonts w:ascii="Roboto" w:cs="Roboto" w:eastAsia="Roboto" w:hAnsi="Roboto"/>
            <w:color w:val="1155cc"/>
            <w:sz w:val="46"/>
            <w:szCs w:val="46"/>
            <w:u w:val="single"/>
            <w:rtl w:val="0"/>
          </w:rPr>
          <w:t xml:space="preserve">PMG201c_SU24_2_30201</w:t>
        </w:r>
      </w:hyperlink>
      <w:r w:rsidDel="00000000" w:rsidR="00000000" w:rsidRPr="00000000">
        <w:rPr>
          <w:rFonts w:ascii="Times New Roman" w:cs="Times New Roman" w:eastAsia="Times New Roman" w:hAnsi="Times New Roman"/>
          <w:color w:val="990000"/>
          <w:rtl w:val="0"/>
        </w:rPr>
        <w:t xml:space="preserve">(Hải)(v)</w:t>
      </w:r>
      <w:r w:rsidDel="00000000" w:rsidR="00000000" w:rsidRPr="00000000">
        <w:rPr>
          <w:rFonts w:ascii="Roboto" w:cs="Roboto" w:eastAsia="Roboto" w:hAnsi="Roboto"/>
          <w:sz w:val="46"/>
          <w:szCs w:val="46"/>
          <w:rtl w:val="0"/>
        </w:rPr>
        <w:br w:type="textWrapping"/>
      </w:r>
      <w:r w:rsidDel="00000000" w:rsidR="00000000" w:rsidRPr="00000000">
        <w:rPr>
          <w:rFonts w:ascii="Times New Roman" w:cs="Times New Roman" w:eastAsia="Times New Roman" w:hAnsi="Times New Roman"/>
          <w:color w:val="990000"/>
          <w:rtl w:val="0"/>
        </w:rPr>
        <w:t xml:space="preserve">Đề 3:</w:t>
      </w:r>
      <w:hyperlink r:id="rId9">
        <w:r w:rsidDel="00000000" w:rsidR="00000000" w:rsidRPr="00000000">
          <w:rPr>
            <w:rFonts w:ascii="Roboto" w:cs="Roboto" w:eastAsia="Roboto" w:hAnsi="Roboto"/>
            <w:color w:val="1155cc"/>
            <w:sz w:val="46"/>
            <w:szCs w:val="46"/>
            <w:u w:val="single"/>
            <w:rtl w:val="0"/>
          </w:rPr>
          <w:t xml:space="preserve">PMG201c_SU24_1_93084</w:t>
        </w:r>
      </w:hyperlink>
      <w:r w:rsidDel="00000000" w:rsidR="00000000" w:rsidRPr="00000000">
        <w:rPr>
          <w:rFonts w:ascii="Times New Roman" w:cs="Times New Roman" w:eastAsia="Times New Roman" w:hAnsi="Times New Roman"/>
          <w:color w:val="990000"/>
          <w:rtl w:val="0"/>
        </w:rPr>
        <w:t xml:space="preserve">(Khang)</w:t>
      </w:r>
      <w:r w:rsidDel="00000000" w:rsidR="00000000" w:rsidRPr="00000000">
        <w:rPr>
          <w:rFonts w:ascii="Roboto" w:cs="Roboto" w:eastAsia="Roboto" w:hAnsi="Roboto"/>
          <w:sz w:val="46"/>
          <w:szCs w:val="46"/>
          <w:rtl w:val="0"/>
        </w:rPr>
        <w:br w:type="textWrapping"/>
      </w:r>
      <w:r w:rsidDel="00000000" w:rsidR="00000000" w:rsidRPr="00000000">
        <w:rPr>
          <w:rFonts w:ascii="Times New Roman" w:cs="Times New Roman" w:eastAsia="Times New Roman" w:hAnsi="Times New Roman"/>
          <w:color w:val="990000"/>
          <w:rtl w:val="0"/>
        </w:rPr>
        <w:t xml:space="preserve">Đề 4</w:t>
      </w:r>
      <w:r w:rsidDel="00000000" w:rsidR="00000000" w:rsidRPr="00000000">
        <w:rPr>
          <w:rFonts w:ascii="Times New Roman" w:cs="Times New Roman" w:eastAsia="Times New Roman" w:hAnsi="Times New Roman"/>
          <w:color w:val="990000"/>
          <w:rtl w:val="0"/>
        </w:rPr>
        <w:t xml:space="preserve">:</w:t>
      </w:r>
      <w:hyperlink r:id="rId10">
        <w:r w:rsidDel="00000000" w:rsidR="00000000" w:rsidRPr="00000000">
          <w:rPr>
            <w:rFonts w:ascii="Roboto" w:cs="Roboto" w:eastAsia="Roboto" w:hAnsi="Roboto"/>
            <w:color w:val="1155cc"/>
            <w:sz w:val="46"/>
            <w:szCs w:val="46"/>
            <w:u w:val="single"/>
            <w:rtl w:val="0"/>
          </w:rPr>
          <w:t xml:space="preserve"> PMG201_TE2_SU23_321426</w:t>
        </w:r>
      </w:hyperlink>
      <w:r w:rsidDel="00000000" w:rsidR="00000000" w:rsidRPr="00000000">
        <w:rPr>
          <w:rFonts w:ascii="Times New Roman" w:cs="Times New Roman" w:eastAsia="Times New Roman" w:hAnsi="Times New Roman"/>
          <w:color w:val="990000"/>
          <w:rtl w:val="0"/>
        </w:rPr>
        <w:t xml:space="preserve">(Trường)</w:t>
      </w:r>
      <w:r w:rsidDel="00000000" w:rsidR="00000000" w:rsidRPr="00000000">
        <w:rPr>
          <w:rFonts w:ascii="Roboto" w:cs="Roboto" w:eastAsia="Roboto" w:hAnsi="Roboto"/>
          <w:sz w:val="46"/>
          <w:szCs w:val="46"/>
          <w:rtl w:val="0"/>
        </w:rPr>
        <w:br w:type="textWrapping"/>
      </w:r>
      <w:r w:rsidDel="00000000" w:rsidR="00000000" w:rsidRPr="00000000">
        <w:rPr>
          <w:rFonts w:ascii="Times New Roman" w:cs="Times New Roman" w:eastAsia="Times New Roman" w:hAnsi="Times New Roman"/>
          <w:color w:val="990000"/>
          <w:rtl w:val="0"/>
        </w:rPr>
        <w:t xml:space="preserve">Đề 5:</w:t>
      </w:r>
      <w:hyperlink r:id="rId11">
        <w:r w:rsidDel="00000000" w:rsidR="00000000" w:rsidRPr="00000000">
          <w:rPr>
            <w:rFonts w:ascii="Roboto" w:cs="Roboto" w:eastAsia="Roboto" w:hAnsi="Roboto"/>
            <w:color w:val="1155cc"/>
            <w:sz w:val="46"/>
            <w:szCs w:val="46"/>
            <w:u w:val="single"/>
            <w:rtl w:val="0"/>
          </w:rPr>
          <w:t xml:space="preserve">PMG201c_FE_FA23_172015</w:t>
        </w:r>
      </w:hyperlink>
      <w:r w:rsidDel="00000000" w:rsidR="00000000" w:rsidRPr="00000000">
        <w:rPr>
          <w:rFonts w:ascii="Times New Roman" w:cs="Times New Roman" w:eastAsia="Times New Roman" w:hAnsi="Times New Roman"/>
          <w:color w:val="990000"/>
          <w:rtl w:val="0"/>
        </w:rPr>
        <w:t xml:space="preserve">(Hải)(v)</w:t>
      </w:r>
      <w:r w:rsidDel="00000000" w:rsidR="00000000" w:rsidRPr="00000000">
        <w:rPr>
          <w:rFonts w:ascii="Roboto" w:cs="Roboto" w:eastAsia="Roboto" w:hAnsi="Roboto"/>
          <w:sz w:val="46"/>
          <w:szCs w:val="46"/>
          <w:rtl w:val="0"/>
        </w:rPr>
        <w:br w:type="textWrapping"/>
      </w:r>
      <w:r w:rsidDel="00000000" w:rsidR="00000000" w:rsidRPr="00000000">
        <w:rPr>
          <w:rFonts w:ascii="Times New Roman" w:cs="Times New Roman" w:eastAsia="Times New Roman" w:hAnsi="Times New Roman"/>
          <w:color w:val="990000"/>
          <w:rtl w:val="0"/>
        </w:rPr>
        <w:t xml:space="preserve">Đề 6:</w:t>
      </w:r>
      <w:hyperlink r:id="rId12">
        <w:r w:rsidDel="00000000" w:rsidR="00000000" w:rsidRPr="00000000">
          <w:rPr>
            <w:rFonts w:ascii="Roboto" w:cs="Roboto" w:eastAsia="Roboto" w:hAnsi="Roboto"/>
            <w:color w:val="1155cc"/>
            <w:sz w:val="46"/>
            <w:szCs w:val="46"/>
            <w:u w:val="single"/>
            <w:rtl w:val="0"/>
          </w:rPr>
          <w:t xml:space="preserve"> </w:t>
        </w:r>
      </w:hyperlink>
      <w:hyperlink r:id="rId13">
        <w:r w:rsidDel="00000000" w:rsidR="00000000" w:rsidRPr="00000000">
          <w:rPr>
            <w:rFonts w:ascii="Roboto" w:cs="Roboto" w:eastAsia="Roboto" w:hAnsi="Roboto"/>
            <w:color w:val="1155cc"/>
            <w:sz w:val="46"/>
            <w:szCs w:val="46"/>
            <w:u w:val="single"/>
            <w:rtl w:val="0"/>
          </w:rPr>
          <w:t xml:space="preserve">PMG201c_RE_FA23_684554</w:t>
        </w:r>
      </w:hyperlink>
      <w:r w:rsidDel="00000000" w:rsidR="00000000" w:rsidRPr="00000000">
        <w:rPr>
          <w:rFonts w:ascii="Times New Roman" w:cs="Times New Roman" w:eastAsia="Times New Roman" w:hAnsi="Times New Roman"/>
          <w:color w:val="990000"/>
          <w:rtl w:val="0"/>
        </w:rPr>
        <w:t xml:space="preserve">(Phát)</w:t>
      </w:r>
      <w:r w:rsidDel="00000000" w:rsidR="00000000" w:rsidRPr="00000000">
        <w:rPr>
          <w:rtl w:val="0"/>
        </w:rPr>
      </w:r>
    </w:p>
    <w:p w:rsidR="00000000" w:rsidDel="00000000" w:rsidP="00000000" w:rsidRDefault="00000000" w:rsidRPr="00000000" w14:paraId="00000006">
      <w:pPr>
        <w:pStyle w:val="Heading1"/>
        <w:spacing w:before="0" w:lineRule="auto"/>
        <w:rPr>
          <w:rFonts w:ascii="Roboto" w:cs="Roboto" w:eastAsia="Roboto" w:hAnsi="Roboto"/>
          <w:sz w:val="46"/>
          <w:szCs w:val="46"/>
        </w:rPr>
      </w:pPr>
      <w:bookmarkStart w:colFirst="0" w:colLast="0" w:name="_z1vrz6jd9nlu" w:id="4"/>
      <w:bookmarkEnd w:id="4"/>
      <w:r w:rsidDel="00000000" w:rsidR="00000000" w:rsidRPr="00000000">
        <w:rPr>
          <w:rFonts w:ascii="Times New Roman" w:cs="Times New Roman" w:eastAsia="Times New Roman" w:hAnsi="Times New Roman"/>
          <w:color w:val="990000"/>
          <w:rtl w:val="0"/>
        </w:rPr>
        <w:t xml:space="preserve">Đề 7:</w:t>
      </w:r>
      <w:hyperlink r:id="rId14">
        <w:r w:rsidDel="00000000" w:rsidR="00000000" w:rsidRPr="00000000">
          <w:rPr>
            <w:rFonts w:ascii="Roboto" w:cs="Roboto" w:eastAsia="Roboto" w:hAnsi="Roboto"/>
            <w:color w:val="1155cc"/>
            <w:sz w:val="46"/>
            <w:szCs w:val="46"/>
            <w:u w:val="single"/>
            <w:rtl w:val="0"/>
          </w:rPr>
          <w:t xml:space="preserve"> </w:t>
        </w:r>
      </w:hyperlink>
      <w:hyperlink r:id="rId15">
        <w:r w:rsidDel="00000000" w:rsidR="00000000" w:rsidRPr="00000000">
          <w:rPr>
            <w:rFonts w:ascii="Roboto" w:cs="Roboto" w:eastAsia="Roboto" w:hAnsi="Roboto"/>
            <w:color w:val="1155cc"/>
            <w:sz w:val="46"/>
            <w:szCs w:val="46"/>
            <w:u w:val="single"/>
            <w:rtl w:val="0"/>
          </w:rPr>
          <w:t xml:space="preserve">PMG201c_FESP24_756175</w:t>
        </w:r>
      </w:hyperlink>
      <w:r w:rsidDel="00000000" w:rsidR="00000000" w:rsidRPr="00000000">
        <w:rPr>
          <w:rFonts w:ascii="Times New Roman" w:cs="Times New Roman" w:eastAsia="Times New Roman" w:hAnsi="Times New Roman"/>
          <w:color w:val="990000"/>
          <w:rtl w:val="0"/>
        </w:rPr>
        <w:t xml:space="preserve">(Truong)</w:t>
      </w:r>
      <w:r w:rsidDel="00000000" w:rsidR="00000000" w:rsidRPr="00000000">
        <w:rPr>
          <w:rtl w:val="0"/>
        </w:rPr>
      </w:r>
    </w:p>
    <w:p w:rsidR="00000000" w:rsidDel="00000000" w:rsidP="00000000" w:rsidRDefault="00000000" w:rsidRPr="00000000" w14:paraId="00000007">
      <w:pPr>
        <w:pStyle w:val="Heading1"/>
        <w:spacing w:before="0" w:lineRule="auto"/>
        <w:rPr>
          <w:rFonts w:ascii="Times New Roman" w:cs="Times New Roman" w:eastAsia="Times New Roman" w:hAnsi="Times New Roman"/>
          <w:color w:val="990000"/>
        </w:rPr>
      </w:pPr>
      <w:bookmarkStart w:colFirst="0" w:colLast="0" w:name="_idg55osq1pq2" w:id="5"/>
      <w:bookmarkEnd w:id="5"/>
      <w:r w:rsidDel="00000000" w:rsidR="00000000" w:rsidRPr="00000000">
        <w:rPr>
          <w:rFonts w:ascii="Times New Roman" w:cs="Times New Roman" w:eastAsia="Times New Roman" w:hAnsi="Times New Roman"/>
          <w:color w:val="990000"/>
          <w:rtl w:val="0"/>
        </w:rPr>
        <w:t xml:space="preserve">Đề 8:</w:t>
      </w:r>
      <w:hyperlink r:id="rId16">
        <w:r w:rsidDel="00000000" w:rsidR="00000000" w:rsidRPr="00000000">
          <w:rPr>
            <w:rFonts w:ascii="Roboto" w:cs="Roboto" w:eastAsia="Roboto" w:hAnsi="Roboto"/>
            <w:color w:val="1155cc"/>
            <w:sz w:val="46"/>
            <w:szCs w:val="46"/>
            <w:u w:val="single"/>
            <w:rtl w:val="0"/>
          </w:rPr>
          <w:t xml:space="preserve"> </w:t>
        </w:r>
      </w:hyperlink>
      <w:r w:rsidDel="00000000" w:rsidR="00000000" w:rsidRPr="00000000">
        <w:rPr>
          <w:rFonts w:ascii="Roboto" w:cs="Roboto" w:eastAsia="Roboto" w:hAnsi="Roboto"/>
          <w:color w:val="ffffff"/>
          <w:sz w:val="46"/>
          <w:szCs w:val="46"/>
          <w:rtl w:val="0"/>
        </w:rPr>
        <w:t xml:space="preserve"> </w:t>
      </w:r>
      <w:hyperlink r:id="rId17">
        <w:r w:rsidDel="00000000" w:rsidR="00000000" w:rsidRPr="00000000">
          <w:rPr>
            <w:rFonts w:ascii="Roboto" w:cs="Roboto" w:eastAsia="Roboto" w:hAnsi="Roboto"/>
            <w:color w:val="1155cc"/>
            <w:sz w:val="46"/>
            <w:szCs w:val="46"/>
            <w:u w:val="single"/>
            <w:rtl w:val="0"/>
          </w:rPr>
          <w:t xml:space="preserve">PMG201c_RESP24_534444</w:t>
        </w:r>
      </w:hyperlink>
      <w:r w:rsidDel="00000000" w:rsidR="00000000" w:rsidRPr="00000000">
        <w:rPr>
          <w:rFonts w:ascii="Times New Roman" w:cs="Times New Roman" w:eastAsia="Times New Roman" w:hAnsi="Times New Roman"/>
          <w:color w:val="990000"/>
          <w:rtl w:val="0"/>
        </w:rPr>
        <w:t xml:space="preserve">(Hải)(v)</w:t>
        <w:br w:type="textWrapping"/>
      </w:r>
    </w:p>
    <w:p w:rsidR="00000000" w:rsidDel="00000000" w:rsidP="00000000" w:rsidRDefault="00000000" w:rsidRPr="00000000" w14:paraId="00000008">
      <w:pPr>
        <w:pStyle w:val="Heading1"/>
        <w:spacing w:before="0" w:lineRule="auto"/>
        <w:rPr>
          <w:rFonts w:ascii="Times New Roman" w:cs="Times New Roman" w:eastAsia="Times New Roman" w:hAnsi="Times New Roman"/>
          <w:color w:val="990000"/>
        </w:rPr>
      </w:pPr>
      <w:bookmarkStart w:colFirst="0" w:colLast="0" w:name="_yjkg0jonpjcb" w:id="6"/>
      <w:bookmarkEnd w:id="6"/>
      <w:r w:rsidDel="00000000" w:rsidR="00000000" w:rsidRPr="00000000">
        <w:rPr>
          <w:rtl w:val="0"/>
        </w:rPr>
      </w:r>
    </w:p>
    <w:p w:rsidR="00000000" w:rsidDel="00000000" w:rsidP="00000000" w:rsidRDefault="00000000" w:rsidRPr="00000000" w14:paraId="00000009">
      <w:pPr>
        <w:pStyle w:val="Title"/>
        <w:spacing w:before="0" w:lineRule="auto"/>
        <w:rPr>
          <w:highlight w:val="yellow"/>
        </w:rPr>
      </w:pPr>
      <w:bookmarkStart w:colFirst="0" w:colLast="0" w:name="_7oxakyk3x0qi" w:id="7"/>
      <w:bookmarkEnd w:id="7"/>
      <w:r w:rsidDel="00000000" w:rsidR="00000000" w:rsidRPr="00000000">
        <w:rPr>
          <w:highlight w:val="yellow"/>
          <w:rtl w:val="0"/>
        </w:rPr>
        <w:t xml:space="preserve">Bài Làm :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rPr/>
      </w:pPr>
      <w:bookmarkStart w:colFirst="0" w:colLast="0" w:name="_t9s10ff0sr3x" w:id="8"/>
      <w:bookmarkEnd w:id="8"/>
      <w:ins w:author="17 - Bùi Nhất Quí K17 HL" w:id="3" w:date="2025-08-15T08:53:44Z">
        <w:r w:rsidDel="00000000" w:rsidR="00000000" w:rsidRPr="00000000">
          <w:rPr>
            <w:rtl w:val="0"/>
          </w:rPr>
          <w:t xml:space="preserve"> </w:t>
        </w:r>
      </w:ins>
      <w:r w:rsidDel="00000000" w:rsidR="00000000" w:rsidRPr="00000000">
        <w:rPr>
          <w:rtl w:val="0"/>
        </w:rPr>
        <w:t xml:space="preserve">Đề 1: SU23 (Phát)</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Q2: Being prepared to do a complete job of developing and finalizing the scope baseline requires that you have done a thorough and timely job of identifying and analyzing stakeholders, and of collecting requirements. The development</w:t>
      </w:r>
      <w:r w:rsidDel="00000000" w:rsidR="00000000" w:rsidRPr="00000000">
        <w:rPr>
          <w:rFonts w:ascii="Times New Roman" w:cs="Times New Roman" w:eastAsia="Times New Roman" w:hAnsi="Times New Roman"/>
          <w:b w:val="1"/>
          <w:bCs w:val="1"/>
          <w:sz w:val="24"/>
          <w:szCs w:val="24"/>
          <w:vertAlign w:val="superscript"/>
          <w:rtl w:val="0"/>
        </w:rPr>
        <w:t xml:space="preserve"> 1 </w:t>
      </w:r>
      <w:r w:rsidDel="00000000" w:rsidR="00000000" w:rsidRPr="00000000">
        <w:rPr>
          <w:rFonts w:ascii="Times New Roman" w:cs="Times New Roman" w:eastAsia="Times New Roman" w:hAnsi="Times New Roman"/>
          <w:b w:val="1"/>
          <w:bCs w:val="1"/>
          <w:sz w:val="24"/>
          <w:szCs w:val="24"/>
          <w:rtl w:val="0"/>
        </w:rPr>
        <w:t xml:space="preserve">of the scope baseline can best be described as involving:</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tl w:val="0"/>
        </w:rPr>
      </w:r>
    </w:p>
    <w:p w:rsidR="00000000" w:rsidDel="00000000" w:rsidP="00000000" w:rsidRDefault="00000000" w:rsidRPr="00000000" w14:paraId="0000000D">
      <w:pPr>
        <w:rPr>
          <w:ins w:author="Anh Đỗ" w:id="4" w:date="2025-12-04T08:34:42Z"/>
          <w:rFonts w:ascii="Times New Roman" w:cs="Times New Roman" w:eastAsia="Times New Roman" w:hAnsi="Times New Roman"/>
          <w:sz w:val="24"/>
          <w:szCs w:val="24"/>
        </w:rPr>
      </w:pPr>
      <w:ins w:author="Anh Đỗ" w:id="4" w:date="2025-12-04T08:34:42Z">
        <w:r w:rsidDel="00000000" w:rsidR="00000000" w:rsidRPr="00000000">
          <w:rPr>
            <w:rtl w:val="0"/>
          </w:rPr>
        </w:r>
      </w:ins>
    </w:p>
    <w:p w:rsidR="00000000" w:rsidDel="00000000" w:rsidP="00000000" w:rsidRDefault="00000000" w:rsidRPr="00000000" w14:paraId="0000000E">
      <w:pPr>
        <w:rPr>
          <w:ins w:author="Anh Đỗ" w:id="4" w:date="2025-12-04T08:34:42Z"/>
          <w:rFonts w:ascii="Times New Roman" w:cs="Times New Roman" w:eastAsia="Times New Roman" w:hAnsi="Times New Roman"/>
          <w:sz w:val="24"/>
          <w:szCs w:val="24"/>
        </w:rPr>
      </w:pPr>
      <w:ins w:author="Anh Đỗ" w:id="4" w:date="2025-12-04T08:34:42Z">
        <w:r w:rsidDel="00000000" w:rsidR="00000000" w:rsidRPr="00000000">
          <w:rPr>
            <w:rtl w:val="0"/>
          </w:rPr>
        </w:r>
      </w:ins>
    </w:p>
    <w:p w:rsidR="00000000" w:rsidDel="00000000" w:rsidP="00000000" w:rsidRDefault="00000000" w:rsidRPr="00000000" w14:paraId="0000000F">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800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508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600325" cy="1819275"/>
            <wp:effectExtent b="0" l="0" r="0" t="0"/>
            <wp:docPr id="2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600325" cy="1819275"/>
                    </a:xfrm>
                    <a:prstGeom prst="rect"/>
                    <a:ln/>
                  </pic:spPr>
                </pic:pic>
              </a:graphicData>
            </a:graphic>
          </wp:inline>
        </w:drawing>
      </w:r>
      <w:ins w:author="Le Khanh Duc (K17 DN)" w:id="5" w:date="2025-04-25T10:41:17Z">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B. The project team</w:t>
      </w:r>
    </w:p>
    <w:p w:rsidR="00000000" w:rsidDel="00000000" w:rsidP="00000000" w:rsidRDefault="00000000" w:rsidRPr="00000000" w14:paraId="00000010">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Q4. Which one of these is not the major source of conflict that a project manager may influence?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14950" cy="371475"/>
            <wp:effectExtent b="0" l="0" r="0" t="0"/>
            <wp:docPr id="3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3149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57325" cy="1000125"/>
            <wp:effectExtent b="0" l="0" r="0" t="0"/>
            <wp:docPr id="158" name="image165.png"/>
            <a:graphic>
              <a:graphicData uri="http://schemas.openxmlformats.org/drawingml/2006/picture">
                <pic:pic>
                  <pic:nvPicPr>
                    <pic:cNvPr id="0" name="image165.png"/>
                    <pic:cNvPicPr preferRelativeResize="0"/>
                  </pic:nvPicPr>
                  <pic:blipFill>
                    <a:blip r:embed="rId21"/>
                    <a:srcRect b="0" l="0" r="0" t="0"/>
                    <a:stretch>
                      <a:fillRect/>
                    </a:stretch>
                  </pic:blipFill>
                  <pic:spPr>
                    <a:xfrm>
                      <a:off x="0" y="0"/>
                      <a:ext cx="1457325" cy="1000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D. Project management</w:t>
      </w:r>
    </w:p>
    <w:p w:rsidR="00000000" w:rsidDel="00000000" w:rsidP="00000000" w:rsidRDefault="00000000" w:rsidRPr="00000000" w14:paraId="00000013">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4">
      <w:pPr>
        <w:rPr>
          <w:ins w:author="Ha Gia Bao (K18 DN)" w:id="6" w:date="2025-12-05T07:04:08Z"/>
          <w:rFonts w:ascii="Times New Roman" w:cs="Times New Roman" w:eastAsia="Times New Roman" w:hAnsi="Times New Roman"/>
          <w:b w:val="1"/>
          <w:bCs w:val="1"/>
          <w:sz w:val="24"/>
          <w:szCs w:val="24"/>
          <w:shd w:fill="f9fafa" w:val="clear"/>
        </w:rPr>
      </w:pPr>
      <w:r w:rsidDel="00000000" w:rsidR="00000000" w:rsidRPr="00000000">
        <w:rPr>
          <w:rFonts w:ascii="Times New Roman" w:cs="Times New Roman" w:eastAsia="Times New Roman" w:hAnsi="Times New Roman"/>
          <w:b w:val="1"/>
          <w:bCs w:val="1"/>
          <w:sz w:val="24"/>
          <w:szCs w:val="24"/>
          <w:rtl w:val="0"/>
        </w:rPr>
        <w:t xml:space="preserve">Q5. </w:t>
      </w:r>
      <w:r w:rsidDel="00000000" w:rsidR="00000000" w:rsidRPr="00000000">
        <w:rPr>
          <w:rFonts w:ascii="Times New Roman" w:cs="Times New Roman" w:eastAsia="Times New Roman" w:hAnsi="Times New Roman"/>
          <w:b w:val="1"/>
          <w:bCs w:val="1"/>
          <w:sz w:val="24"/>
          <w:szCs w:val="24"/>
          <w:shd w:fill="f9fafa" w:val="clear"/>
          <w:rtl w:val="0"/>
        </w:rPr>
        <w:t xml:space="preserve">If "develop online modules" needs to finish </w:t>
      </w:r>
      <w:ins w:author="Ha Gia Bao (K18 DN)" w:id="6" w:date="2025-12-05T07:04:08Z">
        <w:r w:rsidDel="00000000" w:rsidR="00000000" w:rsidRPr="00000000">
          <w:rPr>
            <w:rtl w:val="0"/>
          </w:rPr>
        </w:r>
      </w:ins>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shd w:fill="f9fafa" w:val="clear"/>
          <w:rtl w:val="0"/>
        </w:rPr>
        <w:t xml:space="preserve">before "review online modules" can finish, that is called:</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05425" cy="219075"/>
            <wp:effectExtent b="0" l="0" r="0" t="0"/>
            <wp:docPr id="173" name="image185.png"/>
            <a:graphic>
              <a:graphicData uri="http://schemas.openxmlformats.org/drawingml/2006/picture">
                <pic:pic>
                  <pic:nvPicPr>
                    <pic:cNvPr id="0" name="image185.png"/>
                    <pic:cNvPicPr preferRelativeResize="0"/>
                  </pic:nvPicPr>
                  <pic:blipFill>
                    <a:blip r:embed="rId22"/>
                    <a:srcRect b="0" l="0" r="0" t="0"/>
                    <a:stretch>
                      <a:fillRect/>
                    </a:stretch>
                  </pic:blipFill>
                  <pic:spPr>
                    <a:xfrm>
                      <a:off x="0" y="0"/>
                      <a:ext cx="53054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2600" cy="1047750"/>
            <wp:effectExtent b="0" l="0" r="0" t="0"/>
            <wp:docPr id="98"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1752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Finish to finish relationship</w:t>
      </w:r>
    </w:p>
    <w:p w:rsidR="00000000" w:rsidDel="00000000" w:rsidP="00000000" w:rsidRDefault="00000000" w:rsidRPr="00000000" w14:paraId="00000018">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Q6. True or False: Project quality focuses on the goods and services.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333375"/>
            <wp:effectExtent b="0" l="0" r="0" t="0"/>
            <wp:docPr id="130" name="image122.png"/>
            <a:graphic>
              <a:graphicData uri="http://schemas.openxmlformats.org/drawingml/2006/picture">
                <pic:pic>
                  <pic:nvPicPr>
                    <pic:cNvPr id="0" name="image122.png"/>
                    <pic:cNvPicPr preferRelativeResize="0"/>
                  </pic:nvPicPr>
                  <pic:blipFill>
                    <a:blip r:embed="rId24"/>
                    <a:srcRect b="0" l="0" r="0" t="0"/>
                    <a:stretch>
                      <a:fillRect/>
                    </a:stretch>
                  </pic:blipFill>
                  <pic:spPr>
                    <a:xfrm>
                      <a:off x="0" y="0"/>
                      <a:ext cx="35528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04875" cy="476250"/>
            <wp:effectExtent b="0" l="0" r="0" t="0"/>
            <wp:docPr id="87"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904875" cy="47625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tl w:val="0"/>
        </w:rPr>
        <w:br w:type="textWrapping"/>
        <w:t xml:space="preserve">A. False</w:t>
      </w:r>
    </w:p>
    <w:p w:rsidR="00000000" w:rsidDel="00000000" w:rsidP="00000000" w:rsidRDefault="00000000" w:rsidRPr="00000000" w14:paraId="0000001C">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Q9. </w:t>
      </w:r>
      <w:r w:rsidDel="00000000" w:rsidR="00000000" w:rsidRPr="00000000">
        <w:rPr>
          <w:rFonts w:ascii="Times New Roman" w:cs="Times New Roman" w:eastAsia="Times New Roman" w:hAnsi="Times New Roman"/>
          <w:b w:val="1"/>
          <w:bCs w:val="1"/>
          <w:sz w:val="24"/>
          <w:szCs w:val="24"/>
          <w:rtl w:val="0"/>
        </w:rPr>
        <w:t xml:space="preserve">The following table is an activity list that includes the duration and predecessor for a series of project activities. What is the duration of the critical path?</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1762125"/>
            <wp:effectExtent b="0" l="0" r="0" t="0"/>
            <wp:docPr id="270" name="image267.png"/>
            <a:graphic>
              <a:graphicData uri="http://schemas.openxmlformats.org/drawingml/2006/picture">
                <pic:pic>
                  <pic:nvPicPr>
                    <pic:cNvPr id="0" name="image267.png"/>
                    <pic:cNvPicPr preferRelativeResize="0"/>
                  </pic:nvPicPr>
                  <pic:blipFill>
                    <a:blip r:embed="rId26"/>
                    <a:srcRect b="0" l="0" r="0" t="0"/>
                    <a:stretch>
                      <a:fillRect/>
                    </a:stretch>
                  </pic:blipFill>
                  <pic:spPr>
                    <a:xfrm>
                      <a:off x="0" y="0"/>
                      <a:ext cx="26289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3724275"/>
            <wp:effectExtent b="0" l="0" r="0" t="0"/>
            <wp:docPr id="207" name="image205.png"/>
            <a:graphic>
              <a:graphicData uri="http://schemas.openxmlformats.org/drawingml/2006/picture">
                <pic:pic>
                  <pic:nvPicPr>
                    <pic:cNvPr id="0" name="image205.png"/>
                    <pic:cNvPicPr preferRelativeResize="0"/>
                  </pic:nvPicPr>
                  <pic:blipFill>
                    <a:blip r:embed="rId27"/>
                    <a:srcRect b="0" l="0" r="0" t="0"/>
                    <a:stretch>
                      <a:fillRect/>
                    </a:stretch>
                  </pic:blipFill>
                  <pic:spPr>
                    <a:xfrm>
                      <a:off x="0" y="0"/>
                      <a:ext cx="4991100" cy="3724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16250" cy="1768665"/>
            <wp:effectExtent b="0" l="0" r="0" t="0"/>
            <wp:docPr id="237" name="image239.png"/>
            <a:graphic>
              <a:graphicData uri="http://schemas.openxmlformats.org/drawingml/2006/picture">
                <pic:pic>
                  <pic:nvPicPr>
                    <pic:cNvPr id="0" name="image239.png"/>
                    <pic:cNvPicPr preferRelativeResize="0"/>
                  </pic:nvPicPr>
                  <pic:blipFill>
                    <a:blip r:embed="rId28"/>
                    <a:srcRect b="0" l="0" r="0" t="0"/>
                    <a:stretch>
                      <a:fillRect/>
                    </a:stretch>
                  </pic:blipFill>
                  <pic:spPr>
                    <a:xfrm>
                      <a:off x="0" y="0"/>
                      <a:ext cx="3016250" cy="176866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14</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del w:author="Mai Nguyễn" w:id="7" w:date="2025-12-05T02:30:03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Q12. In a projectized organization, team members </w:t>
      </w:r>
      <w:r w:rsidDel="00000000" w:rsidR="00000000" w:rsidRPr="00000000">
        <w:rPr>
          <w:rFonts w:ascii="Times New Roman" w:cs="Times New Roman" w:eastAsia="Times New Roman" w:hAnsi="Times New Roman"/>
          <w:i w:val="1"/>
          <w:iCs w:val="1"/>
          <w:sz w:val="24"/>
          <w:szCs w:val="24"/>
          <w:rtl w:val="0"/>
        </w:rPr>
        <w:t xml:space="preserve">can</w:t>
      </w:r>
      <w:r w:rsidDel="00000000" w:rsidR="00000000" w:rsidRPr="00000000">
        <w:rPr>
          <w:rFonts w:ascii="Times New Roman" w:cs="Times New Roman" w:eastAsia="Times New Roman" w:hAnsi="Times New Roman"/>
          <w:sz w:val="24"/>
          <w:szCs w:val="24"/>
          <w:rtl w:val="0"/>
        </w:rPr>
        <w:t xml:space="preserve"> be assigned to the project full-time. </w:t>
      </w:r>
      <w:del w:author="Mai Nguyễn" w:id="7" w:date="2025-12-05T02:30:03Z">
        <w:r w:rsidDel="00000000" w:rsidR="00000000" w:rsidRPr="00000000">
          <w:rPr>
            <w:rtl w:val="0"/>
          </w:rPr>
        </w:r>
      </w:del>
    </w:p>
    <w:p w:rsidR="00000000" w:rsidDel="00000000" w:rsidP="00000000" w:rsidRDefault="00000000" w:rsidRPr="00000000" w14:paraId="00000023">
      <w:pPr>
        <w:rPr>
          <w:ins w:author="Mai Nguyễn" w:id="7" w:date="2025-12-05T02:30:03Z"/>
          <w:rFonts w:ascii="Times New Roman" w:cs="Times New Roman" w:eastAsia="Times New Roman" w:hAnsi="Times New Roman"/>
          <w:sz w:val="24"/>
          <w:szCs w:val="24"/>
        </w:rPr>
      </w:pPr>
      <w:del w:author="Mai Nguyễn" w:id="8" w:date="2025-12-05T02:28:08Z">
        <w:r w:rsidDel="00000000" w:rsidR="00000000" w:rsidRPr="00000000">
          <w:rPr>
            <w:rFonts w:ascii="Times New Roman" w:cs="Times New Roman" w:eastAsia="Times New Roman" w:hAnsi="Times New Roman"/>
            <w:sz w:val="24"/>
            <w:szCs w:val="24"/>
          </w:rPr>
          <w:drawing>
            <wp:inline distB="114300" distT="114300" distL="114300" distR="114300">
              <wp:extent cx="5305425" cy="266700"/>
              <wp:effectExtent b="0" l="0" r="0" t="0"/>
              <wp:docPr id="68"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305425" cy="266700"/>
                      </a:xfrm>
                      <a:prstGeom prst="rect"/>
                      <a:ln/>
                    </pic:spPr>
                  </pic:pic>
                </a:graphicData>
              </a:graphic>
            </wp:inline>
          </w:drawing>
        </w:r>
      </w:del>
      <w:ins w:author="Mai Nguyễn" w:id="7" w:date="2025-12-05T02:30:03Z">
        <w:r w:rsidDel="00000000" w:rsidR="00000000" w:rsidRPr="00000000">
          <w:rPr>
            <w:rtl w:val="0"/>
          </w:rPr>
        </w:r>
      </w:ins>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
        <w:drawing>
          <wp:inline distB="114300" distT="114300" distL="114300" distR="114300">
            <wp:extent cx="895350" cy="409575"/>
            <wp:effectExtent b="0" l="0" r="0" t="0"/>
            <wp:docPr id="280" name="image276.png"/>
            <a:graphic>
              <a:graphicData uri="http://schemas.openxmlformats.org/drawingml/2006/picture">
                <pic:pic>
                  <pic:nvPicPr>
                    <pic:cNvPr id="0" name="image276.png"/>
                    <pic:cNvPicPr preferRelativeResize="0"/>
                  </pic:nvPicPr>
                  <pic:blipFill>
                    <a:blip r:embed="rId30"/>
                    <a:srcRect b="0" l="0" r="0" t="0"/>
                    <a:stretch>
                      <a:fillRect/>
                    </a:stretch>
                  </pic:blipFill>
                  <pic:spPr>
                    <a:xfrm>
                      <a:off x="0" y="0"/>
                      <a:ext cx="895350" cy="409575"/>
                    </a:xfrm>
                    <a:prstGeom prst="rect"/>
                    <a:ln/>
                  </pic:spPr>
                </pic:pic>
              </a:graphicData>
            </a:graphic>
          </wp:inline>
        </w:drawing>
      </w:r>
      <w:r w:rsidDel="00000000" w:rsidR="00000000" w:rsidRPr="00000000">
        <w:rPr>
          <w:rFonts w:ascii="Times New Roman" w:cs="Times New Roman" w:eastAsia="Times New Roman" w:hAnsi="Times New Roman"/>
          <w:b w:val="1"/>
          <w:bCs w:val="1"/>
          <w:color w:val="ff0000"/>
          <w:sz w:val="24"/>
          <w:szCs w:val="24"/>
          <w:rtl w:val="0"/>
        </w:rPr>
        <w:br w:type="textWrapping"/>
        <w:t xml:space="preserve">A. False</w:t>
      </w:r>
      <w:ins w:author="Mai Nguyễn" w:id="8" w:date="2025-12-05T02:28:08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5305425" cy="266700"/>
              <wp:effectExtent b="0" l="0" r="0" t="0"/>
              <wp:docPr id="232"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305425" cy="266700"/>
                      </a:xfrm>
                      <a:prstGeom prst="rect"/>
                      <a:ln/>
                    </pic:spPr>
                  </pic:pic>
                </a:graphicData>
              </a:graphic>
            </wp:inline>
          </w:drawing>
        </w:r>
      </w:ins>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t xml:space="preserve">Q14. Your project has a team of which consists of yourself, a tester, five developers, and a communicator. How many communication channels on your team?</w:t>
        <w:br w:type="textWrapping"/>
      </w:r>
      <w:ins w:author="Mai Nguyễn" w:id="10" w:date="2025-12-05T02:30:3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686425" cy="400050"/>
              <wp:effectExtent b="0" l="0" r="0" t="0"/>
              <wp:docPr id="221" name="image118.png"/>
              <a:graphic>
                <a:graphicData uri="http://schemas.openxmlformats.org/drawingml/2006/picture">
                  <pic:pic>
                    <pic:nvPicPr>
                      <pic:cNvPr id="0" name="image118.png"/>
                      <pic:cNvPicPr preferRelativeResize="0"/>
                    </pic:nvPicPr>
                    <pic:blipFill>
                      <a:blip r:embed="rId31"/>
                      <a:srcRect b="0" l="0" r="0" t="0"/>
                      <a:stretch>
                        <a:fillRect/>
                      </a:stretch>
                    </pic:blipFill>
                    <pic:spPr>
                      <a:xfrm>
                        <a:off x="0" y="0"/>
                        <a:ext cx="5686425" cy="400050"/>
                      </a:xfrm>
                      <a:prstGeom prst="rect"/>
                      <a:ln/>
                    </pic:spPr>
                  </pic:pic>
                </a:graphicData>
              </a:graphic>
            </wp:inline>
          </w:drawing>
        </w:r>
      </w:ins>
      <w:del w:author="Mai Nguyễn" w:id="10" w:date="2025-12-05T02:30:3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686425" cy="400050"/>
              <wp:effectExtent b="0" l="0" r="0" t="0"/>
              <wp:docPr id="115" name="image118.png"/>
              <a:graphic>
                <a:graphicData uri="http://schemas.openxmlformats.org/drawingml/2006/picture">
                  <pic:pic>
                    <pic:nvPicPr>
                      <pic:cNvPr id="0" name="image118.png"/>
                      <pic:cNvPicPr preferRelativeResize="0"/>
                    </pic:nvPicPr>
                    <pic:blipFill>
                      <a:blip r:embed="rId31"/>
                      <a:srcRect b="0" l="0" r="0" t="0"/>
                      <a:stretch>
                        <a:fillRect/>
                      </a:stretch>
                    </pic:blipFill>
                    <pic:spPr>
                      <a:xfrm>
                        <a:off x="0" y="0"/>
                        <a:ext cx="5686425" cy="400050"/>
                      </a:xfrm>
                      <a:prstGeom prst="rect"/>
                      <a:ln/>
                    </pic:spPr>
                  </pic:pic>
                </a:graphicData>
              </a:graphic>
            </wp:inline>
          </w:drawing>
        </w:r>
      </w:del>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619125" cy="952500"/>
            <wp:effectExtent b="0" l="0" r="0" t="0"/>
            <wp:docPr id="83"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6191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[n *</w:t>
      </w:r>
      <w:ins w:author="Trần Minh Huy" w:id="11" w:date="2025-12-05T07:50:0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1930400"/>
              <wp:effectExtent b="0" l="0" r="0" t="0"/>
              <wp:docPr id="74"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731200" cy="1930400"/>
                      </a:xfrm>
                      <a:prstGeom prst="rect"/>
                      <a:ln/>
                    </pic:spPr>
                  </pic:pic>
                </a:graphicData>
              </a:graphic>
            </wp:inline>
          </w:drawing>
        </w:r>
      </w:ins>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 (n-1)] / 2= [8*(8-1)]/2 = 28</w:t>
        <w:br w:type="textWrapping"/>
      </w:r>
      <w:ins w:author="Tran Duong Trung Tinh (K18 CT)" w:id="12" w:date="2025-12-11T17:41:3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695575" cy="1190625"/>
              <wp:effectExtent b="0" l="0" r="0" t="0"/>
              <wp:docPr id="147" name="image147.png"/>
              <a:graphic>
                <a:graphicData uri="http://schemas.openxmlformats.org/drawingml/2006/picture">
                  <pic:pic>
                    <pic:nvPicPr>
                      <pic:cNvPr id="0" name="image147.png"/>
                      <pic:cNvPicPr preferRelativeResize="0"/>
                    </pic:nvPicPr>
                    <pic:blipFill>
                      <a:blip r:embed="rId34"/>
                      <a:srcRect b="0" l="0" r="0" t="0"/>
                      <a:stretch>
                        <a:fillRect/>
                      </a:stretch>
                    </pic:blipFill>
                    <pic:spPr>
                      <a:xfrm>
                        <a:off x="0" y="0"/>
                        <a:ext cx="2695575" cy="1190625"/>
                      </a:xfrm>
                      <a:prstGeom prst="rect"/>
                      <a:ln/>
                    </pic:spPr>
                  </pic:pic>
                </a:graphicData>
              </a:graphic>
            </wp:inline>
          </w:drawing>
        </w:r>
      </w:ins>
      <w:del w:author="Trần Minh Huy" w:id="11" w:date="2025-12-05T07:50:0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1930400"/>
              <wp:effectExtent b="0" l="0" r="0" t="0"/>
              <wp:docPr id="103"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731200" cy="1930400"/>
                      </a:xfrm>
                      <a:prstGeom prst="rect"/>
                      <a:ln/>
                    </pic:spPr>
                  </pic:pic>
                </a:graphicData>
              </a:graphic>
            </wp:inline>
          </w:drawing>
        </w:r>
      </w:del>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28</w:t>
        <w:br w:type="textWrapping"/>
      </w:r>
    </w:p>
    <w:p w:rsidR="00000000" w:rsidDel="00000000" w:rsidP="00000000" w:rsidRDefault="00000000" w:rsidRPr="00000000" w14:paraId="0000002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Q15. Which of the following is NOT the advantages of top-down estimating?</w:t>
      </w:r>
    </w:p>
    <w:p w:rsidR="00000000" w:rsidDel="00000000" w:rsidP="00000000" w:rsidRDefault="00000000" w:rsidRPr="00000000" w14:paraId="0000002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3619500" cy="247650"/>
            <wp:effectExtent b="0" l="0" r="0" t="0"/>
            <wp:docPr id="277" name="image272.png"/>
            <a:graphic>
              <a:graphicData uri="http://schemas.openxmlformats.org/drawingml/2006/picture">
                <pic:pic>
                  <pic:nvPicPr>
                    <pic:cNvPr id="0" name="image272.png"/>
                    <pic:cNvPicPr preferRelativeResize="0"/>
                  </pic:nvPicPr>
                  <pic:blipFill>
                    <a:blip r:embed="rId35"/>
                    <a:srcRect b="0" l="0" r="0" t="0"/>
                    <a:stretch>
                      <a:fillRect/>
                    </a:stretch>
                  </pic:blipFill>
                  <pic:spPr>
                    <a:xfrm>
                      <a:off x="0" y="0"/>
                      <a:ext cx="36195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933575" cy="1047750"/>
            <wp:effectExtent b="0" l="0" r="0" t="0"/>
            <wp:docPr id="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19335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More accurate</w:t>
      </w:r>
    </w:p>
    <w:p w:rsidR="00000000" w:rsidDel="00000000" w:rsidP="00000000" w:rsidRDefault="00000000" w:rsidRPr="00000000" w14:paraId="0000002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Q20. Identify the five engagement levels of stakeholders:</w:t>
      </w:r>
    </w:p>
    <w:p w:rsidR="00000000" w:rsidDel="00000000" w:rsidP="00000000" w:rsidRDefault="00000000" w:rsidRPr="00000000" w14:paraId="0000003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714625" cy="381000"/>
            <wp:effectExtent b="0" l="0" r="0" t="0"/>
            <wp:docPr id="64"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27146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del w:author="Tran Duong Trung Tinh (K18 CT)" w:id="12" w:date="2025-12-11T17:41:35Z">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695575" cy="1190625"/>
              <wp:effectExtent b="0" l="0" r="0" t="0"/>
              <wp:docPr id="178" name="image147.png"/>
              <a:graphic>
                <a:graphicData uri="http://schemas.openxmlformats.org/drawingml/2006/picture">
                  <pic:pic>
                    <pic:nvPicPr>
                      <pic:cNvPr id="0" name="image147.png"/>
                      <pic:cNvPicPr preferRelativeResize="0"/>
                    </pic:nvPicPr>
                    <pic:blipFill>
                      <a:blip r:embed="rId34"/>
                      <a:srcRect b="0" l="0" r="0" t="0"/>
                      <a:stretch>
                        <a:fillRect/>
                      </a:stretch>
                    </pic:blipFill>
                    <pic:spPr>
                      <a:xfrm>
                        <a:off x="0" y="0"/>
                        <a:ext cx="2695575" cy="1190625"/>
                      </a:xfrm>
                      <a:prstGeom prst="rect"/>
                      <a:ln/>
                    </pic:spPr>
                  </pic:pic>
                </a:graphicData>
              </a:graphic>
            </wp:inline>
          </w:drawing>
        </w:r>
      </w:del>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Unaware, resistant, neutral, supportive, leading</w:t>
      </w:r>
    </w:p>
    <w:p w:rsidR="00000000" w:rsidDel="00000000" w:rsidP="00000000" w:rsidRDefault="00000000" w:rsidRPr="00000000" w14:paraId="0000003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Q22. Which of the following is NOT the output of Plan Scope Management process? (Choose 2 answers)</w:t>
      </w:r>
    </w:p>
    <w:p w:rsidR="00000000" w:rsidDel="00000000" w:rsidP="00000000" w:rsidRDefault="00000000" w:rsidRPr="00000000" w14:paraId="0000003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629275" cy="276225"/>
            <wp:effectExtent b="0" l="0" r="0" t="0"/>
            <wp:docPr id="193" name="image197.png"/>
            <a:graphic>
              <a:graphicData uri="http://schemas.openxmlformats.org/drawingml/2006/picture">
                <pic:pic>
                  <pic:nvPicPr>
                    <pic:cNvPr id="0" name="image197.png"/>
                    <pic:cNvPicPr preferRelativeResize="0"/>
                  </pic:nvPicPr>
                  <pic:blipFill>
                    <a:blip r:embed="rId38"/>
                    <a:srcRect b="0" l="0" r="0" t="0"/>
                    <a:stretch>
                      <a:fillRect/>
                    </a:stretch>
                  </pic:blipFill>
                  <pic:spPr>
                    <a:xfrm>
                      <a:off x="0" y="0"/>
                      <a:ext cx="56292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857375" cy="1066800"/>
            <wp:effectExtent b="0" l="0" r="0" t="0"/>
            <wp:docPr id="201" name="image199.png"/>
            <a:graphic>
              <a:graphicData uri="http://schemas.openxmlformats.org/drawingml/2006/picture">
                <pic:pic>
                  <pic:nvPicPr>
                    <pic:cNvPr id="0" name="image199.png"/>
                    <pic:cNvPicPr preferRelativeResize="0"/>
                  </pic:nvPicPr>
                  <pic:blipFill>
                    <a:blip r:embed="rId39"/>
                    <a:srcRect b="0" l="0" r="0" t="0"/>
                    <a:stretch>
                      <a:fillRect/>
                    </a:stretch>
                  </pic:blipFill>
                  <pic:spPr>
                    <a:xfrm>
                      <a:off x="0" y="0"/>
                      <a:ext cx="1857375" cy="1066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Time Management Plan</w:t>
      </w:r>
    </w:p>
    <w:p w:rsidR="00000000" w:rsidDel="00000000" w:rsidP="00000000" w:rsidRDefault="00000000" w:rsidRPr="00000000" w14:paraId="0000003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Cost Management Plan</w:t>
      </w:r>
    </w:p>
    <w:p w:rsidR="00000000" w:rsidDel="00000000" w:rsidP="00000000" w:rsidRDefault="00000000" w:rsidRPr="00000000" w14:paraId="0000003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Q23. Which one is not mentioned explicitly in the three components of the triple constraints?</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4838700" cy="333375"/>
            <wp:effectExtent b="0" l="0" r="0" t="0"/>
            <wp:docPr id="240" name="image237.png"/>
            <a:graphic>
              <a:graphicData uri="http://schemas.openxmlformats.org/drawingml/2006/picture">
                <pic:pic>
                  <pic:nvPicPr>
                    <pic:cNvPr id="0" name="image237.png"/>
                    <pic:cNvPicPr preferRelativeResize="0"/>
                  </pic:nvPicPr>
                  <pic:blipFill>
                    <a:blip r:embed="rId40"/>
                    <a:srcRect b="0" l="0" r="0" t="0"/>
                    <a:stretch>
                      <a:fillRect/>
                    </a:stretch>
                  </pic:blipFill>
                  <pic:spPr>
                    <a:xfrm>
                      <a:off x="0" y="0"/>
                      <a:ext cx="48387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962025" cy="1152525"/>
            <wp:effectExtent b="0" l="0" r="0" t="0"/>
            <wp:docPr id="291" name="image284.png"/>
            <a:graphic>
              <a:graphicData uri="http://schemas.openxmlformats.org/drawingml/2006/picture">
                <pic:pic>
                  <pic:nvPicPr>
                    <pic:cNvPr id="0" name="image284.png"/>
                    <pic:cNvPicPr preferRelativeResize="0"/>
                  </pic:nvPicPr>
                  <pic:blipFill>
                    <a:blip r:embed="rId41"/>
                    <a:srcRect b="0" l="0" r="0" t="0"/>
                    <a:stretch>
                      <a:fillRect/>
                    </a:stretch>
                  </pic:blipFill>
                  <pic:spPr>
                    <a:xfrm>
                      <a:off x="0" y="0"/>
                      <a:ext cx="962025" cy="1152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Quality</w:t>
      </w:r>
    </w:p>
    <w:p w:rsidR="00000000" w:rsidDel="00000000" w:rsidP="00000000" w:rsidRDefault="00000000" w:rsidRPr="00000000" w14:paraId="0000003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Q24. The team is helping the project manager to estimate activities on their project. There are several activities they need to estimate that have not been previously done by the company. What is the best method of estimating these activities?</w:t>
      </w:r>
    </w:p>
    <w:p w:rsidR="00000000" w:rsidDel="00000000" w:rsidP="00000000" w:rsidRDefault="00000000" w:rsidRPr="00000000" w14:paraId="0000003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609600"/>
            <wp:effectExtent b="0" l="0" r="0" t="0"/>
            <wp:docPr id="112" name="image117.png"/>
            <a:graphic>
              <a:graphicData uri="http://schemas.openxmlformats.org/drawingml/2006/picture">
                <pic:pic>
                  <pic:nvPicPr>
                    <pic:cNvPr id="0" name="image117.png"/>
                    <pic:cNvPicPr preferRelativeResize="0"/>
                  </pic:nvPicPr>
                  <pic:blipFill>
                    <a:blip r:embed="rId42"/>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647825" cy="1219200"/>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1647825" cy="1219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Top-down estimating</w:t>
      </w:r>
    </w:p>
    <w:p w:rsidR="00000000" w:rsidDel="00000000" w:rsidP="00000000" w:rsidRDefault="00000000" w:rsidRPr="00000000" w14:paraId="0000003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Q26. Your sponsor informs you that you must receive local government approval of your proposed building design before you can begin construction of your building. This dependency</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vertAlign w:val="superscript"/>
            </w:rPr>
          </w:rPrChange>
        </w:rPr>
        <w:t xml:space="preserve">  </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is:</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5731200" cy="469900"/>
            <wp:effectExtent b="0" l="0" r="0" t="0"/>
            <wp:docPr id="1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1047750" cy="962025"/>
            <wp:effectExtent b="0" l="0" r="0" t="0"/>
            <wp:docPr id="271" name="image287.png"/>
            <a:graphic>
              <a:graphicData uri="http://schemas.openxmlformats.org/drawingml/2006/picture">
                <pic:pic>
                  <pic:nvPicPr>
                    <pic:cNvPr id="0" name="image287.png"/>
                    <pic:cNvPicPr preferRelativeResize="0"/>
                  </pic:nvPicPr>
                  <pic:blipFill>
                    <a:blip r:embed="rId45"/>
                    <a:srcRect b="0" l="0" r="0" t="0"/>
                    <a:stretch>
                      <a:fillRect/>
                    </a:stretch>
                  </pic:blipFill>
                  <pic:spPr>
                    <a:xfrm>
                      <a:off x="0" y="0"/>
                      <a:ext cx="1047750" cy="962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br w:type="textWrapping"/>
        <w:t xml:space="preserve">C. External</w:t>
      </w:r>
    </w:p>
    <w:p w:rsidR="00000000" w:rsidDel="00000000" w:rsidP="00000000" w:rsidRDefault="00000000" w:rsidRPr="00000000" w14:paraId="0000004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Q28. To calculate early start (ES) of an activity which has more than one immediate predecessors, you will</w:t>
      </w:r>
    </w:p>
    <w:p w:rsidR="00000000" w:rsidDel="00000000" w:rsidP="00000000" w:rsidRDefault="00000000" w:rsidRPr="00000000" w14:paraId="0000004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304800"/>
            <wp:effectExtent b="0" l="0" r="0" t="0"/>
            <wp:docPr id="144" name="image137.png"/>
            <a:graphic>
              <a:graphicData uri="http://schemas.openxmlformats.org/drawingml/2006/picture">
                <pic:pic>
                  <pic:nvPicPr>
                    <pic:cNvPr id="0" name="image137.png"/>
                    <pic:cNvPicPr preferRelativeResize="0"/>
                  </pic:nvPicPr>
                  <pic:blipFill>
                    <a:blip r:embed="rId46"/>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628900" cy="1638300"/>
            <wp:effectExtent b="0" l="0" r="0" t="0"/>
            <wp:docPr id="212" name="image218.png"/>
            <a:graphic>
              <a:graphicData uri="http://schemas.openxmlformats.org/drawingml/2006/picture">
                <pic:pic>
                  <pic:nvPicPr>
                    <pic:cNvPr id="0" name="image218.png"/>
                    <pic:cNvPicPr preferRelativeResize="0"/>
                  </pic:nvPicPr>
                  <pic:blipFill>
                    <a:blip r:embed="rId47"/>
                    <a:srcRect b="0" l="0" r="0" t="0"/>
                    <a:stretch>
                      <a:fillRect/>
                    </a:stretch>
                  </pic:blipFill>
                  <pic:spPr>
                    <a:xfrm>
                      <a:off x="0" y="0"/>
                      <a:ext cx="2628900" cy="163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Take the latest early finish of its immediate predecessors.</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Q30. True or False: Quality management is the job done by project manager himself/herself to determine quality policies, objectives, and responsibilities so that the project will satisfy the needs for which it was undertaken</w:t>
      </w:r>
    </w:p>
    <w:p w:rsidR="00000000" w:rsidDel="00000000" w:rsidP="00000000" w:rsidRDefault="00000000" w:rsidRPr="00000000" w14:paraId="0000004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457200"/>
            <wp:effectExtent b="0" l="0" r="0" t="0"/>
            <wp:docPr id="215" name="image198.png"/>
            <a:graphic>
              <a:graphicData uri="http://schemas.openxmlformats.org/drawingml/2006/picture">
                <pic:pic>
                  <pic:nvPicPr>
                    <pic:cNvPr id="0" name="image198.png"/>
                    <pic:cNvPicPr preferRelativeResize="0"/>
                  </pic:nvPicPr>
                  <pic:blipFill>
                    <a:blip r:embed="rId48"/>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695325" cy="514350"/>
            <wp:effectExtent b="0" l="0" r="0" t="0"/>
            <wp:docPr id="108"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6953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False</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Q33. True or False: The Crashing is the approach to re-plan the work and try to perform more overlapping sequential activities to be in parallel.</w:t>
      </w:r>
    </w:p>
    <w:p w:rsidR="00000000" w:rsidDel="00000000" w:rsidP="00000000" w:rsidRDefault="00000000" w:rsidRPr="00000000" w14:paraId="0000004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619750" cy="381000"/>
            <wp:effectExtent b="0" l="0" r="0" t="0"/>
            <wp:docPr id="263" name="image247.png"/>
            <a:graphic>
              <a:graphicData uri="http://schemas.openxmlformats.org/drawingml/2006/picture">
                <pic:pic>
                  <pic:nvPicPr>
                    <pic:cNvPr id="0" name="image247.png"/>
                    <pic:cNvPicPr preferRelativeResize="0"/>
                  </pic:nvPicPr>
                  <pic:blipFill>
                    <a:blip r:embed="rId50"/>
                    <a:srcRect b="0" l="0" r="0" t="0"/>
                    <a:stretch>
                      <a:fillRect/>
                    </a:stretch>
                  </pic:blipFill>
                  <pic:spPr>
                    <a:xfrm>
                      <a:off x="0" y="0"/>
                      <a:ext cx="56197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847725" cy="533400"/>
            <wp:effectExtent b="0" l="0" r="0" t="0"/>
            <wp:docPr id="183" name="image170.png"/>
            <a:graphic>
              <a:graphicData uri="http://schemas.openxmlformats.org/drawingml/2006/picture">
                <pic:pic>
                  <pic:nvPicPr>
                    <pic:cNvPr id="0" name="image170.png"/>
                    <pic:cNvPicPr preferRelativeResize="0"/>
                  </pic:nvPicPr>
                  <pic:blipFill>
                    <a:blip r:embed="rId51"/>
                    <a:srcRect b="0" l="0" r="0" t="0"/>
                    <a:stretch>
                      <a:fillRect/>
                    </a:stretch>
                  </pic:blipFill>
                  <pic:spPr>
                    <a:xfrm>
                      <a:off x="0" y="0"/>
                      <a:ext cx="847725" cy="533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False</w:t>
      </w:r>
    </w:p>
    <w:p w:rsidR="00000000" w:rsidDel="00000000" w:rsidP="00000000" w:rsidRDefault="00000000" w:rsidRPr="00000000" w14:paraId="0000004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Q35. The purpose of project risk management is to:</w:t>
      </w:r>
    </w:p>
    <w:p w:rsidR="00000000" w:rsidDel="00000000" w:rsidP="00000000" w:rsidRDefault="00000000" w:rsidRPr="00000000" w14:paraId="0000004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657475" cy="304800"/>
            <wp:effectExtent b="0" l="0" r="0" t="0"/>
            <wp:docPr id="286" name="image274.png"/>
            <a:graphic>
              <a:graphicData uri="http://schemas.openxmlformats.org/drawingml/2006/picture">
                <pic:pic>
                  <pic:nvPicPr>
                    <pic:cNvPr id="0" name="image274.png"/>
                    <pic:cNvPicPr preferRelativeResize="0"/>
                  </pic:nvPicPr>
                  <pic:blipFill>
                    <a:blip r:embed="rId52"/>
                    <a:srcRect b="0" l="0" r="0" t="0"/>
                    <a:stretch>
                      <a:fillRect/>
                    </a:stretch>
                  </pic:blipFill>
                  <pic:spPr>
                    <a:xfrm>
                      <a:off x="0" y="0"/>
                      <a:ext cx="26574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676525" cy="2000250"/>
            <wp:effectExtent b="0" l="0" r="0" t="0"/>
            <wp:docPr id="107" name="image112.png"/>
            <a:graphic>
              <a:graphicData uri="http://schemas.openxmlformats.org/drawingml/2006/picture">
                <pic:pic>
                  <pic:nvPicPr>
                    <pic:cNvPr id="0" name="image112.png"/>
                    <pic:cNvPicPr preferRelativeResize="0"/>
                  </pic:nvPicPr>
                  <pic:blipFill>
                    <a:blip r:embed="rId53"/>
                    <a:srcRect b="0" l="0" r="0" t="0"/>
                    <a:stretch>
                      <a:fillRect/>
                    </a:stretch>
                  </pic:blipFill>
                  <pic:spPr>
                    <a:xfrm>
                      <a:off x="0" y="0"/>
                      <a:ext cx="2676525" cy="20002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Minimize the likelihood or the impact of negative events or threats to your project and to increase the likelihood or impact of positive events.</w:t>
      </w:r>
    </w:p>
    <w:p w:rsidR="00000000" w:rsidDel="00000000" w:rsidP="00000000" w:rsidRDefault="00000000" w:rsidRPr="00000000" w14:paraId="0000005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5731200" cy="2108200"/>
            <wp:effectExtent b="0" l="0" r="0" t="0"/>
            <wp:docPr id="197" name="image195.png"/>
            <a:graphic>
              <a:graphicData uri="http://schemas.openxmlformats.org/drawingml/2006/picture">
                <pic:pic>
                  <pic:nvPicPr>
                    <pic:cNvPr id="0" name="image195.png"/>
                    <pic:cNvPicPr preferRelativeResize="0"/>
                  </pic:nvPicPr>
                  <pic:blipFill>
                    <a:blip r:embed="rId5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Q36. True or False: You should compare your project performance against the performance measurement baseline to look for potential changes in the project.</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419100"/>
            <wp:effectExtent b="0" l="0" r="0" t="0"/>
            <wp:docPr id="131" name="image119.png"/>
            <a:graphic>
              <a:graphicData uri="http://schemas.openxmlformats.org/drawingml/2006/picture">
                <pic:pic>
                  <pic:nvPicPr>
                    <pic:cNvPr id="0" name="image119.png"/>
                    <pic:cNvPicPr preferRelativeResize="0"/>
                  </pic:nvPicPr>
                  <pic:blipFill>
                    <a:blip r:embed="rId55"/>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781050" cy="514350"/>
            <wp:effectExtent b="0" l="0" r="0" t="0"/>
            <wp:docPr id="202" name="image187.png"/>
            <a:graphic>
              <a:graphicData uri="http://schemas.openxmlformats.org/drawingml/2006/picture">
                <pic:pic>
                  <pic:nvPicPr>
                    <pic:cNvPr id="0" name="image187.png"/>
                    <pic:cNvPicPr preferRelativeResize="0"/>
                  </pic:nvPicPr>
                  <pic:blipFill>
                    <a:blip r:embed="rId56"/>
                    <a:srcRect b="0" l="0" r="0" t="0"/>
                    <a:stretch>
                      <a:fillRect/>
                    </a:stretch>
                  </pic:blipFill>
                  <pic:spPr>
                    <a:xfrm>
                      <a:off x="0" y="0"/>
                      <a:ext cx="781050" cy="514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True</w:t>
      </w:r>
    </w:p>
    <w:p w:rsidR="00000000" w:rsidDel="00000000" w:rsidP="00000000" w:rsidRDefault="00000000" w:rsidRPr="00000000" w14:paraId="0000005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Q38. Which one of these is correct view of conflict?</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838450" cy="266700"/>
            <wp:effectExtent b="0" l="0" r="0" t="0"/>
            <wp:docPr id="50"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28384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895475" cy="1066800"/>
            <wp:effectExtent b="0" l="0" r="0" t="0"/>
            <wp:docPr id="179" name="image178.png"/>
            <a:graphic>
              <a:graphicData uri="http://schemas.openxmlformats.org/drawingml/2006/picture">
                <pic:pic>
                  <pic:nvPicPr>
                    <pic:cNvPr id="0" name="image178.png"/>
                    <pic:cNvPicPr preferRelativeResize="0"/>
                  </pic:nvPicPr>
                  <pic:blipFill>
                    <a:blip r:embed="rId58"/>
                    <a:srcRect b="0" l="0" r="0" t="0"/>
                    <a:stretch>
                      <a:fillRect/>
                    </a:stretch>
                  </pic:blipFill>
                  <pic:spPr>
                    <a:xfrm>
                      <a:off x="0" y="0"/>
                      <a:ext cx="18954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Can (and should) be managed</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Change w:author="Mai Nguyễn" w:id="9" w:date="2025-12-05T02:28:08Z">
            <w:rPr/>
          </w:rPrChang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Q41. True or False: The Project Budget is equal to only the Cost Baseline budget.</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4495800" cy="457200"/>
            <wp:effectExtent b="0" l="0" r="0" t="0"/>
            <wp:docPr id="148" name="image131.png"/>
            <a:graphic>
              <a:graphicData uri="http://schemas.openxmlformats.org/drawingml/2006/picture">
                <pic:pic>
                  <pic:nvPicPr>
                    <pic:cNvPr id="0" name="image131.png"/>
                    <pic:cNvPicPr preferRelativeResize="0"/>
                  </pic:nvPicPr>
                  <pic:blipFill>
                    <a:blip r:embed="rId59"/>
                    <a:srcRect b="0" l="0" r="0" t="0"/>
                    <a:stretch>
                      <a:fillRect/>
                    </a:stretch>
                  </pic:blipFill>
                  <pic:spPr>
                    <a:xfrm>
                      <a:off x="0" y="0"/>
                      <a:ext cx="4495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838200" cy="495300"/>
            <wp:effectExtent b="0" l="0" r="0" t="0"/>
            <wp:docPr id="244" name="image231.png"/>
            <a:graphic>
              <a:graphicData uri="http://schemas.openxmlformats.org/drawingml/2006/picture">
                <pic:pic>
                  <pic:nvPicPr>
                    <pic:cNvPr id="0" name="image231.png"/>
                    <pic:cNvPicPr preferRelativeResize="0"/>
                  </pic:nvPicPr>
                  <pic:blipFill>
                    <a:blip r:embed="rId60"/>
                    <a:srcRect b="0" l="0" r="0" t="0"/>
                    <a:stretch>
                      <a:fillRect/>
                    </a:stretch>
                  </pic:blipFill>
                  <pic:spPr>
                    <a:xfrm>
                      <a:off x="0" y="0"/>
                      <a:ext cx="838200" cy="495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False</w:t>
      </w:r>
    </w:p>
    <w:p w:rsidR="00000000" w:rsidDel="00000000" w:rsidP="00000000" w:rsidRDefault="00000000" w:rsidRPr="00000000" w14:paraId="0000005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Q42. If the response you choose is to accept a risk, this means that:</w:t>
      </w:r>
    </w:p>
    <w:p w:rsidR="00000000" w:rsidDel="00000000" w:rsidP="00000000" w:rsidRDefault="00000000" w:rsidRPr="00000000" w14:paraId="0000005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3638550" cy="276225"/>
            <wp:effectExtent b="0" l="0" r="0" t="0"/>
            <wp:docPr id="19"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36385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876550" cy="1628775"/>
            <wp:effectExtent b="0" l="0" r="0" t="0"/>
            <wp:docPr id="95"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2876550" cy="16287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You actively do not consider the risk but establish contingency plan.</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p>
    <w:p w:rsidR="00000000" w:rsidDel="00000000" w:rsidP="00000000" w:rsidRDefault="00000000" w:rsidRPr="00000000" w14:paraId="0000005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Q43. To ensure control over the incidence and frequency of change, the project manager establishes a:</w:t>
      </w:r>
    </w:p>
    <w:p w:rsidR="00000000" w:rsidDel="00000000" w:rsidP="00000000" w:rsidRDefault="00000000" w:rsidRPr="00000000" w14:paraId="0000005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657850" cy="342900"/>
            <wp:effectExtent b="0" l="0" r="0" t="0"/>
            <wp:docPr id="188" name="image180.png"/>
            <a:graphic>
              <a:graphicData uri="http://schemas.openxmlformats.org/drawingml/2006/picture">
                <pic:pic>
                  <pic:nvPicPr>
                    <pic:cNvPr id="0" name="image180.png"/>
                    <pic:cNvPicPr preferRelativeResize="0"/>
                  </pic:nvPicPr>
                  <pic:blipFill>
                    <a:blip r:embed="rId63"/>
                    <a:srcRect b="0" l="0" r="0" t="0"/>
                    <a:stretch>
                      <a:fillRect/>
                    </a:stretch>
                  </pic:blipFill>
                  <pic:spPr>
                    <a:xfrm>
                      <a:off x="0" y="0"/>
                      <a:ext cx="56578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1876425" cy="1104900"/>
            <wp:effectExtent b="0" l="0" r="0" t="0"/>
            <wp:docPr id="135" name="image146.png"/>
            <a:graphic>
              <a:graphicData uri="http://schemas.openxmlformats.org/drawingml/2006/picture">
                <pic:pic>
                  <pic:nvPicPr>
                    <pic:cNvPr id="0" name="image146.png"/>
                    <pic:cNvPicPr preferRelativeResize="0"/>
                  </pic:nvPicPr>
                  <pic:blipFill>
                    <a:blip r:embed="rId64"/>
                    <a:srcRect b="0" l="0" r="0" t="0"/>
                    <a:stretch>
                      <a:fillRect/>
                    </a:stretch>
                  </pic:blipFill>
                  <pic:spPr>
                    <a:xfrm>
                      <a:off x="0" y="0"/>
                      <a:ext cx="1876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Change control process</w:t>
      </w:r>
    </w:p>
    <w:p w:rsidR="00000000" w:rsidDel="00000000" w:rsidP="00000000" w:rsidRDefault="00000000" w:rsidRPr="00000000" w14:paraId="0000006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Q45. You have a project to build a new fence in the shape of a square. Each side of the square is planned to take one day to complete, with a budget of $1,000 per side. The sides are constructed sequentially, one after another.</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Today is the end of Day 3. </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Using the provided project status chart, calculate the project's current Cost Variance (CV).</w:t>
      </w:r>
    </w:p>
    <w:p w:rsidR="00000000" w:rsidDel="00000000" w:rsidP="00000000" w:rsidRDefault="00000000" w:rsidRPr="00000000" w14:paraId="0000006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933700" cy="2667000"/>
            <wp:effectExtent b="0" l="0" r="0" t="0"/>
            <wp:docPr id="138" name="image140.png"/>
            <a:graphic>
              <a:graphicData uri="http://schemas.openxmlformats.org/drawingml/2006/picture">
                <pic:pic>
                  <pic:nvPicPr>
                    <pic:cNvPr id="0" name="image140.png"/>
                    <pic:cNvPicPr preferRelativeResize="0"/>
                  </pic:nvPicPr>
                  <pic:blipFill>
                    <a:blip r:embed="rId65"/>
                    <a:srcRect b="0" l="0" r="0" t="0"/>
                    <a:stretch>
                      <a:fillRect/>
                    </a:stretch>
                  </pic:blipFill>
                  <pic:spPr>
                    <a:xfrm>
                      <a:off x="0" y="0"/>
                      <a:ext cx="2933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495925" cy="1447800"/>
            <wp:effectExtent b="0" l="0" r="0" t="0"/>
            <wp:docPr id="69"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5495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CV = $150</w:t>
      </w:r>
    </w:p>
    <w:p w:rsidR="00000000" w:rsidDel="00000000" w:rsidP="00000000" w:rsidRDefault="00000000" w:rsidRPr="00000000" w14:paraId="0000006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Q46. A project manager has little project experience, but she has been assigned as the project manager of a new project. Because she will be working in a matrix organization to complete her project, she can expect communications to be</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546100"/>
            <wp:effectExtent b="0" l="0" r="0" t="0"/>
            <wp:docPr id="198" name="image203.png"/>
            <a:graphic>
              <a:graphicData uri="http://schemas.openxmlformats.org/drawingml/2006/picture">
                <pic:pic>
                  <pic:nvPicPr>
                    <pic:cNvPr id="0" name="image203.png"/>
                    <pic:cNvPicPr preferRelativeResize="0"/>
                  </pic:nvPicPr>
                  <pic:blipFill>
                    <a:blip r:embed="rId6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562100" cy="1019175"/>
            <wp:effectExtent b="0" l="0" r="0" t="0"/>
            <wp:docPr id="209" name="image207.png"/>
            <a:graphic>
              <a:graphicData uri="http://schemas.openxmlformats.org/drawingml/2006/picture">
                <pic:pic>
                  <pic:nvPicPr>
                    <pic:cNvPr id="0" name="image207.png"/>
                    <pic:cNvPicPr preferRelativeResize="0"/>
                  </pic:nvPicPr>
                  <pic:blipFill>
                    <a:blip r:embed="rId68"/>
                    <a:srcRect b="0" l="0" r="0" t="0"/>
                    <a:stretch>
                      <a:fillRect/>
                    </a:stretch>
                  </pic:blipFill>
                  <pic:spPr>
                    <a:xfrm>
                      <a:off x="0" y="0"/>
                      <a:ext cx="1562100" cy="1019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Complex</w:t>
      </w:r>
    </w:p>
    <w:p w:rsidR="00000000" w:rsidDel="00000000" w:rsidP="00000000" w:rsidRDefault="00000000" w:rsidRPr="00000000" w14:paraId="0000006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Q47. Which project management process group generally takes the most project time and resources?</w:t>
      </w:r>
    </w:p>
    <w:p w:rsidR="00000000" w:rsidDel="00000000" w:rsidP="00000000" w:rsidRDefault="00000000" w:rsidRPr="00000000" w14:paraId="0000006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457825" cy="361950"/>
            <wp:effectExtent b="0" l="0" r="0" t="0"/>
            <wp:docPr id="10"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4578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1543050" cy="1285875"/>
            <wp:effectExtent b="0" l="0" r="0" t="0"/>
            <wp:docPr id="3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1543050" cy="12858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Executing</w:t>
      </w:r>
    </w:p>
    <w:p w:rsidR="00000000" w:rsidDel="00000000" w:rsidP="00000000" w:rsidRDefault="00000000" w:rsidRPr="00000000" w14:paraId="0000007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t xml:space="preserve">Q49. A cost can be either direct or indirect. Which of the following statements are correct (choose 2 answers)?</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5731200" cy="228600"/>
            <wp:effectExtent b="0" l="0" r="0" t="0"/>
            <wp:docPr id="63"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sz w:val="24"/>
              <w:szCs w:val="24"/>
            </w:rPr>
          </w:rPrChange>
        </w:rPr>
        <w:drawing>
          <wp:inline distB="114300" distT="114300" distL="114300" distR="114300">
            <wp:extent cx="2933700" cy="2600325"/>
            <wp:effectExtent b="0" l="0" r="0" t="0"/>
            <wp:docPr id="305" name="image304.png"/>
            <a:graphic>
              <a:graphicData uri="http://schemas.openxmlformats.org/drawingml/2006/picture">
                <pic:pic>
                  <pic:nvPicPr>
                    <pic:cNvPr id="0" name="image304.png"/>
                    <pic:cNvPicPr preferRelativeResize="0"/>
                  </pic:nvPicPr>
                  <pic:blipFill>
                    <a:blip r:embed="rId72"/>
                    <a:srcRect b="0" l="0" r="0" t="0"/>
                    <a:stretch>
                      <a:fillRect/>
                    </a:stretch>
                  </pic:blipFill>
                  <pic:spPr>
                    <a:xfrm>
                      <a:off x="0" y="0"/>
                      <a:ext cx="2933700" cy="26003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Direct costs: These costs are directly attributable to the work on the project. Examples are team wages, team travel and recognition expenses, and costs of material used on the project.  </w:t>
      </w:r>
    </w:p>
    <w:p w:rsidR="00000000" w:rsidDel="00000000" w:rsidP="00000000" w:rsidRDefault="00000000" w:rsidRPr="00000000" w14:paraId="0000007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Change w:author="Mai Nguyễn" w:id="9" w:date="2025-12-05T02:28:08Z">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Indirect costs: These costs are overhead items or costs incurred for the benefit of more than one project. Examples include taxes, fringe benefits, and janitorial services.</w:t>
      </w:r>
      <w:r w:rsidDel="00000000" w:rsidR="00000000" w:rsidRPr="00000000">
        <w:rPr>
          <w:rtl w:val="0"/>
        </w:rPr>
      </w:r>
    </w:p>
    <w:p w:rsidR="00000000" w:rsidDel="00000000" w:rsidP="00000000" w:rsidRDefault="00000000" w:rsidRPr="00000000" w14:paraId="00000075">
      <w:pPr>
        <w:pStyle w:val="Title"/>
        <w:rPr>
          <w:rFonts w:ascii="Times New Roman" w:cs="Times New Roman" w:eastAsia="Times New Roman" w:hAnsi="Times New Roman"/>
          <w:sz w:val="24"/>
          <w:szCs w:val="24"/>
          <w:rPrChange w:author="Mai Nguyễn" w:id="9" w:date="2025-12-05T02:28:08Z">
            <w:rPr/>
          </w:rPrChange>
        </w:rPr>
      </w:pPr>
      <w:bookmarkStart w:colFirst="0" w:colLast="0" w:name="_7wr22khy65ux" w:id="9"/>
      <w:bookmarkEnd w:id="9"/>
      <w:r w:rsidDel="00000000" w:rsidR="00000000" w:rsidRPr="00000000">
        <w:rPr>
          <w:rtl w:val="0"/>
        </w:rPr>
      </w:r>
    </w:p>
    <w:p w:rsidR="00000000" w:rsidDel="00000000" w:rsidP="00000000" w:rsidRDefault="00000000" w:rsidRPr="00000000" w14:paraId="00000076">
      <w:pPr>
        <w:pStyle w:val="Title"/>
        <w:rPr>
          <w:rFonts w:ascii="Times New Roman" w:cs="Times New Roman" w:eastAsia="Times New Roman" w:hAnsi="Times New Roman"/>
          <w:sz w:val="24"/>
          <w:szCs w:val="24"/>
          <w:rPrChange w:author="Mai Nguyễn" w:id="9" w:date="2025-12-05T02:28:08Z">
            <w:rPr/>
          </w:rPrChange>
        </w:rPr>
      </w:pPr>
      <w:bookmarkStart w:colFirst="0" w:colLast="0" w:name="_hidm8624obfj" w:id="10"/>
      <w:bookmarkEnd w:id="10"/>
      <w:r w:rsidDel="00000000" w:rsidR="00000000" w:rsidRPr="00000000">
        <w:rPr>
          <w:rFonts w:ascii="Times New Roman" w:cs="Times New Roman" w:eastAsia="Times New Roman" w:hAnsi="Times New Roman"/>
          <w:sz w:val="24"/>
          <w:szCs w:val="24"/>
          <w:rtl w:val="0"/>
          <w:rPrChange w:author="Mai Nguyễn" w:id="9" w:date="2025-12-05T02:28:08Z">
            <w:rPr/>
          </w:rPrChange>
        </w:rPr>
        <w:t xml:space="preserve">Đề 2: SU24_2(Hải)</w:t>
      </w:r>
    </w:p>
    <w:p w:rsidR="00000000" w:rsidDel="00000000" w:rsidP="00000000" w:rsidRDefault="00000000" w:rsidRPr="00000000" w14:paraId="00000077">
      <w:pPr>
        <w:pStyle w:val="Title"/>
        <w:rPr>
          <w:rFonts w:ascii="Times New Roman" w:cs="Times New Roman" w:eastAsia="Times New Roman" w:hAnsi="Times New Roman"/>
          <w:sz w:val="24"/>
          <w:szCs w:val="24"/>
          <w:rPrChange w:author="Mai Nguyễn" w:id="9" w:date="2025-12-05T02:28:08Z">
            <w:rPr/>
          </w:rPrChange>
        </w:rPr>
      </w:pPr>
      <w:bookmarkStart w:colFirst="0" w:colLast="0" w:name="_vbgqtjp1z09p" w:id="11"/>
      <w:bookmarkEnd w:id="11"/>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 </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A market demand, a business need, and a legal requirement are examples of:</w:t>
        <w:br w:type="textWrapping"/>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467350" cy="1514475"/>
            <wp:effectExtent b="0" l="0" r="0" t="0"/>
            <wp:docPr id="48"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467350" cy="15144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Reasons projects are initiated</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br w:type="textWrapping"/>
      </w:r>
    </w:p>
    <w:p w:rsidR="00000000" w:rsidDel="00000000" w:rsidP="00000000" w:rsidRDefault="00000000" w:rsidRPr="00000000" w14:paraId="0000007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 A project manager is trying to complete a software development project, but cannot get enough attention for the project. Resources are focused on completing process-related work, and the project manager has little authority to assign resources. What form of organization must the project manager be working in?</w:t>
        <w:br w:type="textWrapp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447800"/>
            <wp:effectExtent b="0" l="0" r="0" t="0"/>
            <wp:docPr id="166" name="image194.png"/>
            <a:graphic>
              <a:graphicData uri="http://schemas.openxmlformats.org/drawingml/2006/picture">
                <pic:pic>
                  <pic:nvPicPr>
                    <pic:cNvPr id="0" name="image194.png"/>
                    <pic:cNvPicPr preferRelativeResize="0"/>
                  </pic:nvPicPr>
                  <pic:blipFill>
                    <a:blip r:embed="rId74"/>
                    <a:srcRect b="0" l="0" r="0" t="0"/>
                    <a:stretch>
                      <a:fillRect/>
                    </a:stretch>
                  </pic:blipFill>
                  <pic:spPr>
                    <a:xfrm>
                      <a:off x="0" y="0"/>
                      <a:ext cx="5731200" cy="144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Functional</w:t>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br w:type="textWrapp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Q3: A project manager's primary responsibility is to deliver the product of the project within project constraints.Actions taken and changes made to the benefit of one constraint could negatively affect another. Which of the following best describes the major constraints on a project?</w:t>
      </w:r>
    </w:p>
    <w:p w:rsidR="00000000" w:rsidDel="00000000" w:rsidP="00000000" w:rsidRDefault="00000000" w:rsidRPr="00000000" w14:paraId="0000007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714500"/>
            <wp:effectExtent b="0" l="0" r="0" t="0"/>
            <wp:docPr id="292" name="image289.png"/>
            <a:graphic>
              <a:graphicData uri="http://schemas.openxmlformats.org/drawingml/2006/picture">
                <pic:pic>
                  <pic:nvPicPr>
                    <pic:cNvPr id="0" name="image289.png"/>
                    <pic:cNvPicPr preferRelativeResize="0"/>
                  </pic:nvPicPr>
                  <pic:blipFill>
                    <a:blip r:embed="rId7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Scope, schedule, cost, quality, risk, resources, and customer satisfaction</w:t>
      </w:r>
    </w:p>
    <w:p w:rsidR="00000000" w:rsidDel="00000000" w:rsidP="00000000" w:rsidRDefault="00000000" w:rsidRPr="00000000" w14:paraId="0000008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Q4: Which of the following best describes a project management plan?</w:t>
      </w:r>
    </w:p>
    <w:p w:rsidR="00000000" w:rsidDel="00000000" w:rsidP="00000000" w:rsidRDefault="00000000" w:rsidRPr="00000000" w14:paraId="0000008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324350" cy="1428750"/>
            <wp:effectExtent b="0" l="0" r="0" t="0"/>
            <wp:docPr id="293" name="image283.png"/>
            <a:graphic>
              <a:graphicData uri="http://schemas.openxmlformats.org/drawingml/2006/picture">
                <pic:pic>
                  <pic:nvPicPr>
                    <pic:cNvPr id="0" name="image283.png"/>
                    <pic:cNvPicPr preferRelativeResize="0"/>
                  </pic:nvPicPr>
                  <pic:blipFill>
                    <a:blip r:embed="rId76"/>
                    <a:srcRect b="0" l="0" r="0" t="0"/>
                    <a:stretch>
                      <a:fillRect/>
                    </a:stretch>
                  </pic:blipFill>
                  <pic:spPr>
                    <a:xfrm>
                      <a:off x="0" y="0"/>
                      <a:ext cx="43243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Scope, risk, resource, and other management plan</w:t>
      </w:r>
    </w:p>
    <w:p w:rsidR="00000000" w:rsidDel="00000000" w:rsidP="00000000" w:rsidRDefault="00000000" w:rsidRPr="00000000" w14:paraId="0000008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Q5: </w:t>
      </w:r>
    </w:p>
    <w:p w:rsidR="00000000" w:rsidDel="00000000" w:rsidP="00000000" w:rsidRDefault="00000000" w:rsidRPr="00000000" w14:paraId="0000008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581525" cy="1409700"/>
            <wp:effectExtent b="0" l="0" r="0" t="0"/>
            <wp:docPr id="299" name="image301.png"/>
            <a:graphic>
              <a:graphicData uri="http://schemas.openxmlformats.org/drawingml/2006/picture">
                <pic:pic>
                  <pic:nvPicPr>
                    <pic:cNvPr id="0" name="image301.png"/>
                    <pic:cNvPicPr preferRelativeResize="0"/>
                  </pic:nvPicPr>
                  <pic:blipFill>
                    <a:blip r:embed="rId77"/>
                    <a:srcRect b="0" l="0" r="0" t="0"/>
                    <a:stretch>
                      <a:fillRect/>
                    </a:stretch>
                  </pic:blipFill>
                  <pic:spPr>
                    <a:xfrm>
                      <a:off x="0" y="0"/>
                      <a:ext cx="45815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Develop Project Charter</w:t>
      </w:r>
    </w:p>
    <w:p w:rsidR="00000000" w:rsidDel="00000000" w:rsidP="00000000" w:rsidRDefault="00000000" w:rsidRPr="00000000" w14:paraId="0000008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 </w:t>
      </w:r>
    </w:p>
    <w:p w:rsidR="00000000" w:rsidDel="00000000" w:rsidP="00000000" w:rsidRDefault="00000000" w:rsidRPr="00000000" w14:paraId="0000008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Q6.  True or False: The Project Charter is a document issued by the project initiator or sponsor that formally authorizes the existence of a project. It provides the project manager with the authority to apply organizational resources to project activities.</w:t>
      </w:r>
    </w:p>
    <w:p w:rsidR="00000000" w:rsidDel="00000000" w:rsidP="00000000" w:rsidRDefault="00000000" w:rsidRPr="00000000" w14:paraId="0000008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270000"/>
            <wp:effectExtent b="0" l="0" r="0" t="0"/>
            <wp:docPr id="1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True</w:t>
      </w:r>
    </w:p>
    <w:p w:rsidR="00000000" w:rsidDel="00000000" w:rsidP="00000000" w:rsidRDefault="00000000" w:rsidRPr="00000000" w14:paraId="0000009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Q7.  Scope creep results in all of the followings, except:</w:t>
      </w:r>
    </w:p>
    <w:p w:rsidR="00000000" w:rsidDel="00000000" w:rsidP="00000000" w:rsidRDefault="00000000" w:rsidRPr="00000000" w14:paraId="0000009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3686175" cy="1524000"/>
            <wp:effectExtent b="0" l="0" r="0" t="0"/>
            <wp:docPr id="259" name="image256.png"/>
            <a:graphic>
              <a:graphicData uri="http://schemas.openxmlformats.org/drawingml/2006/picture">
                <pic:pic>
                  <pic:nvPicPr>
                    <pic:cNvPr id="0" name="image256.png"/>
                    <pic:cNvPicPr preferRelativeResize="0"/>
                  </pic:nvPicPr>
                  <pic:blipFill>
                    <a:blip r:embed="rId79"/>
                    <a:srcRect b="0" l="0" r="0" t="0"/>
                    <a:stretch>
                      <a:fillRect/>
                    </a:stretch>
                  </pic:blipFill>
                  <pic:spPr>
                    <a:xfrm>
                      <a:off x="0" y="0"/>
                      <a:ext cx="3686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Decreases in project complexity</w:t>
      </w:r>
    </w:p>
    <w:p w:rsidR="00000000" w:rsidDel="00000000" w:rsidP="00000000" w:rsidRDefault="00000000" w:rsidRPr="00000000" w14:paraId="0000009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Q8.  True or False: In the context of a project, change is always a bad thing.</w:t>
      </w:r>
    </w:p>
    <w:p w:rsidR="00000000" w:rsidDel="00000000" w:rsidP="00000000" w:rsidRDefault="00000000" w:rsidRPr="00000000" w14:paraId="0000009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352925" cy="1028700"/>
            <wp:effectExtent b="0" l="0" r="0" t="0"/>
            <wp:docPr id="105"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43529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False</w:t>
      </w:r>
    </w:p>
    <w:p w:rsidR="00000000" w:rsidDel="00000000" w:rsidP="00000000" w:rsidRDefault="00000000" w:rsidRPr="00000000" w14:paraId="0000009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Q9. During executing, the project manager determines that a change is needed to material purchased for the project. The project manager calls a meeting of the team to plan how to make the changes. This is an example of:</w:t>
      </w:r>
    </w:p>
    <w:p w:rsidR="00000000" w:rsidDel="00000000" w:rsidP="00000000" w:rsidRDefault="00000000" w:rsidRPr="00000000" w14:paraId="0000009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  </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752600"/>
            <wp:effectExtent b="0" l="0" r="0" t="0"/>
            <wp:docPr id="7"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Lack of a change management plan</w:t>
      </w:r>
    </w:p>
    <w:p w:rsidR="00000000" w:rsidDel="00000000" w:rsidP="00000000" w:rsidRDefault="00000000" w:rsidRPr="00000000" w14:paraId="0000009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Q10.  Company procedures require the creation of a lessons learned register. Which of the following is the best use of lessons learned?</w:t>
      </w:r>
    </w:p>
    <w:p w:rsidR="00000000" w:rsidDel="00000000" w:rsidP="00000000" w:rsidRDefault="00000000" w:rsidRPr="00000000" w14:paraId="0000009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473200"/>
            <wp:effectExtent b="0" l="0" r="0" t="0"/>
            <wp:docPr id="157" name="image150.png"/>
            <a:graphic>
              <a:graphicData uri="http://schemas.openxmlformats.org/drawingml/2006/picture">
                <pic:pic>
                  <pic:nvPicPr>
                    <pic:cNvPr id="0" name="image150.png"/>
                    <pic:cNvPicPr preferRelativeResize="0"/>
                  </pic:nvPicPr>
                  <pic:blipFill>
                    <a:blip r:embed="rId82"/>
                    <a:srcRect b="0" l="0" r="0" t="0"/>
                    <a:stretch>
                      <a:fillRect/>
                    </a:stretch>
                  </pic:blipFill>
                  <pic:spPr>
                    <a:xfrm>
                      <a:off x="0" y="0"/>
                      <a:ext cx="5731200" cy="147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br w:type="textWrapp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Historical records for future projects</w:t>
      </w:r>
    </w:p>
    <w:p w:rsidR="00000000" w:rsidDel="00000000" w:rsidP="00000000" w:rsidRDefault="00000000" w:rsidRPr="00000000" w14:paraId="000000A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Q11.  Should the Project Scope Statement document include?</w:t>
      </w:r>
    </w:p>
    <w:p w:rsidR="00000000" w:rsidDel="00000000" w:rsidP="00000000" w:rsidRDefault="00000000" w:rsidRPr="00000000" w14:paraId="000000A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000500" cy="1514475"/>
            <wp:effectExtent b="0" l="0" r="0" t="0"/>
            <wp:docPr id="40"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40005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Acceptance criteria</w:t>
      </w:r>
    </w:p>
    <w:p w:rsidR="00000000" w:rsidDel="00000000" w:rsidP="00000000" w:rsidRDefault="00000000" w:rsidRPr="00000000" w14:paraId="000000A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Q12.As you plan your project, the sponsor informed you that all team members will be assigned to your project for at most 50% of their available time. This is an example of:</w:t>
      </w:r>
    </w:p>
    <w:p w:rsidR="00000000" w:rsidDel="00000000" w:rsidP="00000000" w:rsidRDefault="00000000" w:rsidRPr="00000000" w14:paraId="000000A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384300"/>
            <wp:effectExtent b="0" l="0" r="0" t="0"/>
            <wp:docPr id="267" name="image270.png"/>
            <a:graphic>
              <a:graphicData uri="http://schemas.openxmlformats.org/drawingml/2006/picture">
                <pic:pic>
                  <pic:nvPicPr>
                    <pic:cNvPr id="0" name="image270.png"/>
                    <pic:cNvPicPr preferRelativeResize="0"/>
                  </pic:nvPicPr>
                  <pic:blipFill>
                    <a:blip r:embed="rId84"/>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D. A constraint.</w:t>
      </w:r>
    </w:p>
    <w:p w:rsidR="00000000" w:rsidDel="00000000" w:rsidP="00000000" w:rsidRDefault="00000000" w:rsidRPr="00000000" w14:paraId="000000A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  </w:t>
      </w:r>
    </w:p>
    <w:p w:rsidR="00000000" w:rsidDel="00000000" w:rsidP="00000000" w:rsidRDefault="00000000" w:rsidRPr="00000000" w14:paraId="000000A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Q13.  A new project manager has asked you for advice on creating a work breakdown structure. After you explain the process to her, she asks you what software she should use to create the WBS and what she should do with it when it is completed. You might respond that the picture is not the most valuable result of creating a WBS. The most valuable result of a WBS is:</w:t>
      </w:r>
    </w:p>
    <w:p w:rsidR="00000000" w:rsidDel="00000000" w:rsidP="00000000" w:rsidRDefault="00000000" w:rsidRPr="00000000" w14:paraId="000000A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689100"/>
            <wp:effectExtent b="0" l="0" r="0" t="0"/>
            <wp:docPr id="249" name="image246.png"/>
            <a:graphic>
              <a:graphicData uri="http://schemas.openxmlformats.org/drawingml/2006/picture">
                <pic:pic>
                  <pic:nvPicPr>
                    <pic:cNvPr id="0" name="image246.png"/>
                    <pic:cNvPicPr preferRelativeResize="0"/>
                  </pic:nvPicPr>
                  <pic:blipFill>
                    <a:blip r:embed="rId8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Team buy-in</w:t>
      </w:r>
    </w:p>
    <w:p w:rsidR="00000000" w:rsidDel="00000000" w:rsidP="00000000" w:rsidRDefault="00000000" w:rsidRPr="00000000" w14:paraId="000000A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Q14.  A project manager may use each of their work packages.</w:t>
      </w:r>
    </w:p>
    <w:p w:rsidR="00000000" w:rsidDel="00000000" w:rsidP="00000000" w:rsidRDefault="00000000" w:rsidRPr="00000000" w14:paraId="000000A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536700"/>
            <wp:effectExtent b="0" l="0" r="0" t="0"/>
            <wp:docPr id="261" name="image261.png"/>
            <a:graphic>
              <a:graphicData uri="http://schemas.openxmlformats.org/drawingml/2006/picture">
                <pic:pic>
                  <pic:nvPicPr>
                    <pic:cNvPr id="0" name="image261.png"/>
                    <pic:cNvPicPr preferRelativeResize="0"/>
                  </pic:nvPicPr>
                  <pic:blipFill>
                    <a:blip r:embed="rId8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The WBS dictionary</w:t>
      </w:r>
    </w:p>
    <w:p w:rsidR="00000000" w:rsidDel="00000000" w:rsidP="00000000" w:rsidRDefault="00000000" w:rsidRPr="00000000" w14:paraId="000000B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Q15.  All of the following are inputs to estimating activity durations except:</w:t>
      </w:r>
    </w:p>
    <w:p w:rsidR="00000000" w:rsidDel="00000000" w:rsidP="00000000" w:rsidRDefault="00000000" w:rsidRPr="00000000" w14:paraId="000000B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962525" cy="1514475"/>
            <wp:effectExtent b="0" l="0" r="0" t="0"/>
            <wp:docPr id="229" name="image236.png"/>
            <a:graphic>
              <a:graphicData uri="http://schemas.openxmlformats.org/drawingml/2006/picture">
                <pic:pic>
                  <pic:nvPicPr>
                    <pic:cNvPr id="0" name="image236.png"/>
                    <pic:cNvPicPr preferRelativeResize="0"/>
                  </pic:nvPicPr>
                  <pic:blipFill>
                    <a:blip r:embed="rId87"/>
                    <a:srcRect b="0" l="0" r="0" t="0"/>
                    <a:stretch>
                      <a:fillRect/>
                    </a:stretch>
                  </pic:blipFill>
                  <pic:spPr>
                    <a:xfrm>
                      <a:off x="0" y="0"/>
                      <a:ext cx="49625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Requirements specifications</w:t>
      </w:r>
    </w:p>
    <w:p w:rsidR="00000000" w:rsidDel="00000000" w:rsidP="00000000" w:rsidRDefault="00000000" w:rsidRPr="00000000" w14:paraId="000000B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Q16.  True or False: Project Manager should consider using milestones for high level reporting.</w:t>
      </w:r>
    </w:p>
    <w:p w:rsidR="00000000" w:rsidDel="00000000" w:rsidP="00000000" w:rsidRDefault="00000000" w:rsidRPr="00000000" w14:paraId="000000B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581650" cy="1000125"/>
            <wp:effectExtent b="0" l="0" r="0" t="0"/>
            <wp:docPr id="9"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5816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True</w:t>
      </w:r>
    </w:p>
    <w:p w:rsidR="00000000" w:rsidDel="00000000" w:rsidP="00000000" w:rsidRDefault="00000000" w:rsidRPr="00000000" w14:paraId="000000B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Q17.  Your team member informs you that the test system must be refreshed with your test data before testing can begin. This dependency is:</w:t>
      </w:r>
    </w:p>
    <w:p w:rsidR="00000000" w:rsidDel="00000000" w:rsidP="00000000" w:rsidRDefault="00000000" w:rsidRPr="00000000" w14:paraId="000000B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Mandatory</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460500"/>
            <wp:effectExtent b="0" l="0" r="0" t="0"/>
            <wp:docPr id="217" name="image215.png"/>
            <a:graphic>
              <a:graphicData uri="http://schemas.openxmlformats.org/drawingml/2006/picture">
                <pic:pic>
                  <pic:nvPicPr>
                    <pic:cNvPr id="0" name="image215.png"/>
                    <pic:cNvPicPr preferRelativeResize="0"/>
                  </pic:nvPicPr>
                  <pic:blipFill>
                    <a:blip r:embed="rId8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Q18.  True or False: If "review online modules" needs to begin before "develop online modules" can finish, that is called a start to finish relationship.</w:t>
      </w:r>
    </w:p>
    <w:p w:rsidR="00000000" w:rsidDel="00000000" w:rsidP="00000000" w:rsidRDefault="00000000" w:rsidRPr="00000000" w14:paraId="000000B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965200"/>
            <wp:effectExtent b="0" l="0" r="0" t="0"/>
            <wp:docPr id="58"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False</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Q19.  To calculate late finish (LF) of an activity which has more than one successor, you will</w:t>
      </w:r>
    </w:p>
    <w:p w:rsidR="00000000" w:rsidDel="00000000" w:rsidP="00000000" w:rsidRDefault="00000000" w:rsidRPr="00000000" w14:paraId="000000C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010150" cy="1485900"/>
            <wp:effectExtent b="0" l="0" r="0" t="0"/>
            <wp:docPr id="13"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50101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Take the earliest late </w:t>
      </w:r>
      <w:ins w:author="Sơn Nguyễn Phan Hoàng" w:id="13" w:date="2025-08-15T10:47:30Z">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ab/>
        </w:r>
      </w:ins>
      <w:del w:author="Sơn Nguyễn Phan Hoàng" w:id="13" w:date="2025-08-15T10:47:30Z">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delText xml:space="preserve">start</w:delText>
        </w:r>
      </w:del>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 of its immediate successors</w:t>
      </w:r>
    </w:p>
    <w:p w:rsidR="00000000" w:rsidDel="00000000" w:rsidP="00000000" w:rsidRDefault="00000000" w:rsidRPr="00000000" w14:paraId="000000C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Q20.  True or False: The critical path is made up by all zero float activities (activities have floats equal to zero) in the project network diagram.</w:t>
      </w:r>
    </w:p>
    <w:p w:rsidR="00000000" w:rsidDel="00000000" w:rsidP="00000000" w:rsidRDefault="00000000" w:rsidRPr="00000000" w14:paraId="000000C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155700"/>
            <wp:effectExtent b="0" l="0" r="0" t="0"/>
            <wp:docPr id="234" name="image216.png"/>
            <a:graphic>
              <a:graphicData uri="http://schemas.openxmlformats.org/drawingml/2006/picture">
                <pic:pic>
                  <pic:nvPicPr>
                    <pic:cNvPr id="0" name="image216.png"/>
                    <pic:cNvPicPr preferRelativeResize="0"/>
                  </pic:nvPicPr>
                  <pic:blipFill>
                    <a:blip r:embed="rId92"/>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True</w:t>
      </w:r>
    </w:p>
    <w:p w:rsidR="00000000" w:rsidDel="00000000" w:rsidP="00000000" w:rsidRDefault="00000000" w:rsidRPr="00000000" w14:paraId="000000C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Q21.  True or False: The Backward Pass is used through the activities to determine the critical path &amp; available float of the project.</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939800"/>
            <wp:effectExtent b="0" l="0" r="0" t="0"/>
            <wp:docPr id="72"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True</w:t>
      </w:r>
    </w:p>
    <w:p w:rsidR="00000000" w:rsidDel="00000000" w:rsidP="00000000" w:rsidRDefault="00000000" w:rsidRPr="00000000" w14:paraId="000000C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The Backward Pass is used in project scheduling to calculate the late start (LS) and late finish (LF) times for each activity. This helps determine the critical path (activities with zero float) and the available float (slack time) for non-critical activities in the project. The backward pass starts from the project's end date and moves backward through the network diagram.</w:t>
      </w:r>
    </w:p>
    <w:p w:rsidR="00000000" w:rsidDel="00000000" w:rsidP="00000000" w:rsidRDefault="00000000" w:rsidRPr="00000000" w14:paraId="000000C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Q22.  True or False: The Fast Tracking is the approach to add more resources (labor, overtime, etc.) into the activities to reduce their durations.</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939800"/>
            <wp:effectExtent b="0" l="0" r="0" t="0"/>
            <wp:docPr id="298" name="image281.png"/>
            <a:graphic>
              <a:graphicData uri="http://schemas.openxmlformats.org/drawingml/2006/picture">
                <pic:pic>
                  <pic:nvPicPr>
                    <pic:cNvPr id="0" name="image281.png"/>
                    <pic:cNvPicPr preferRelativeResize="0"/>
                  </pic:nvPicPr>
                  <pic:blipFill>
                    <a:blip r:embed="rId9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Roboto" w:cs="Roboto" w:eastAsia="Roboto" w:hAnsi="Roboto"/>
              <w:b w:val="1"/>
              <w:bCs w:val="1"/>
              <w:color w:val="ff0000"/>
              <w:sz w:val="20"/>
              <w:szCs w:val="20"/>
            </w:rPr>
          </w:rPrChange>
        </w:rPr>
        <w:t xml:space="preserve">B. False</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Q23.  Which of the following is NOT the disadvantages of top-down estimating?</w:t>
      </w:r>
    </w:p>
    <w:p w:rsidR="00000000" w:rsidDel="00000000" w:rsidP="00000000" w:rsidRDefault="00000000" w:rsidRPr="00000000" w14:paraId="000000C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4743450" cy="1590675"/>
            <wp:effectExtent b="0" l="0" r="0" t="0"/>
            <wp:docPr id="235" name="image227.png"/>
            <a:graphic>
              <a:graphicData uri="http://schemas.openxmlformats.org/drawingml/2006/picture">
                <pic:pic>
                  <pic:nvPicPr>
                    <pic:cNvPr id="0" name="image227.png"/>
                    <pic:cNvPicPr preferRelativeResize="0"/>
                  </pic:nvPicPr>
                  <pic:blipFill>
                    <a:blip r:embed="rId95"/>
                    <a:srcRect b="0" l="0" r="0" t="0"/>
                    <a:stretch>
                      <a:fillRect/>
                    </a:stretch>
                  </pic:blipFill>
                  <pic:spPr>
                    <a:xfrm>
                      <a:off x="0" y="0"/>
                      <a:ext cx="47434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Slow</w:t>
      </w:r>
    </w:p>
    <w:p w:rsidR="00000000" w:rsidDel="00000000" w:rsidP="00000000" w:rsidRDefault="00000000" w:rsidRPr="00000000" w14:paraId="000000D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Q24.  A team member tells you that her work is too creative to provide you with a fixed single estimate for the activity. You both decide to use the average labor hours (from past, similar projects) to develop a prototype.This is an example of which of the following?</w:t>
      </w:r>
    </w:p>
    <w:p w:rsidR="00000000" w:rsidDel="00000000" w:rsidP="00000000" w:rsidRDefault="00000000" w:rsidRPr="00000000" w14:paraId="000000D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drawing>
          <wp:inline distB="114300" distT="114300" distL="114300" distR="114300">
            <wp:extent cx="5731200" cy="1587500"/>
            <wp:effectExtent b="0" l="0" r="0" t="0"/>
            <wp:docPr id="2"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Parametric estimating</w:t>
      </w:r>
    </w:p>
    <w:p w:rsidR="00000000" w:rsidDel="00000000" w:rsidP="00000000" w:rsidRDefault="00000000" w:rsidRPr="00000000" w14:paraId="000000D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Parametric estimating involves using historical data or established metrics (such as average labor hours from past similar projects) to estimate the resources required for a project. In this case, the team member is using past experience (average labor hours) to estimate the time or resources needed to develop a prototype, which aligns with parametric estimating</w:t>
      </w:r>
    </w:p>
    <w:p w:rsidR="00000000" w:rsidDel="00000000" w:rsidP="00000000" w:rsidRDefault="00000000" w:rsidRPr="00000000" w14:paraId="000000D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Q25. True or False: Using top-down estimating techniques when the detail is available and the accuracy is needed. </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673100"/>
            <wp:effectExtent b="0" l="0" r="0" t="0"/>
            <wp:docPr id="194" name="image179.png"/>
            <a:graphic>
              <a:graphicData uri="http://schemas.openxmlformats.org/drawingml/2006/picture">
                <pic:pic>
                  <pic:nvPicPr>
                    <pic:cNvPr id="0" name="image179.png"/>
                    <pic:cNvPicPr preferRelativeResize="0"/>
                  </pic:nvPicPr>
                  <pic:blipFill>
                    <a:blip r:embed="rId9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False</w:t>
      </w:r>
    </w:p>
    <w:p w:rsidR="00000000" w:rsidDel="00000000" w:rsidP="00000000" w:rsidRDefault="00000000" w:rsidRPr="00000000" w14:paraId="000000D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Q26.  True or False: The S-Curve depicts the relationship between the cost baseline budget and the schedule because it shows the planned cost baseline budget across the planned project timeline.</w:t>
      </w:r>
    </w:p>
    <w:p w:rsidR="00000000" w:rsidDel="00000000" w:rsidP="00000000" w:rsidRDefault="00000000" w:rsidRPr="00000000" w14:paraId="000000D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003300"/>
            <wp:effectExtent b="0" l="0" r="0" t="0"/>
            <wp:docPr id="88" name="image76.png"/>
            <a:graphic>
              <a:graphicData uri="http://schemas.openxmlformats.org/drawingml/2006/picture">
                <pic:pic>
                  <pic:nvPicPr>
                    <pic:cNvPr id="0" name="image76.png"/>
                    <pic:cNvPicPr preferRelativeResize="0"/>
                  </pic:nvPicPr>
                  <pic:blipFill>
                    <a:blip r:embed="rId9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True</w:t>
      </w:r>
    </w:p>
    <w:p w:rsidR="00000000" w:rsidDel="00000000" w:rsidP="00000000" w:rsidRDefault="00000000" w:rsidRPr="00000000" w14:paraId="000000D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Q27.  True or False: Earned value integrates schedule, budget and quality and uses monetary values to assess project status.</w:t>
      </w: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117600"/>
            <wp:effectExtent b="0" l="0" r="0" t="0"/>
            <wp:docPr id="120"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False</w:t>
      </w:r>
    </w:p>
    <w:p w:rsidR="00000000" w:rsidDel="00000000" w:rsidP="00000000" w:rsidRDefault="00000000" w:rsidRPr="00000000" w14:paraId="000000D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Earned Value Management (EVM) integrates schedule and budget, but it does not directly incorporate quality into its calculations. EVM focuses on assessing project performance by comparing the planned value (PV), earned value (EV), and actual cost (AC). These metrics are used to evaluate the project's cost and schedule performance, but not its quality. Therefore, the statement is False.</w:t>
      </w:r>
    </w:p>
    <w:p w:rsidR="00000000" w:rsidDel="00000000" w:rsidP="00000000" w:rsidRDefault="00000000" w:rsidRPr="00000000" w14:paraId="000000E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Q28.  The discipline of quality management complements the discipline of project management. Both recognize all but one of the following:</w:t>
      </w:r>
    </w:p>
    <w:p w:rsidR="00000000" w:rsidDel="00000000" w:rsidP="00000000" w:rsidRDefault="00000000" w:rsidRPr="00000000" w14:paraId="000000E2">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1524000"/>
            <wp:effectExtent b="0" l="0" r="0" t="0"/>
            <wp:docPr id="269" name="image273.png"/>
            <a:graphic>
              <a:graphicData uri="http://schemas.openxmlformats.org/drawingml/2006/picture">
                <pic:pic>
                  <pic:nvPicPr>
                    <pic:cNvPr id="0" name="image273.png"/>
                    <pic:cNvPicPr preferRelativeResize="0"/>
                  </pic:nvPicPr>
                  <pic:blipFill>
                    <a:blip r:embed="rId10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C. One-time improvement</w:t>
      </w:r>
    </w:p>
    <w:p w:rsidR="00000000" w:rsidDel="00000000" w:rsidP="00000000" w:rsidRDefault="00000000" w:rsidRPr="00000000" w14:paraId="000000E4">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Q29.  True or False: Product quality focuses on the project management processes used to meet project</w:t>
      </w:r>
    </w:p>
    <w:p w:rsidR="00000000" w:rsidDel="00000000" w:rsidP="00000000" w:rsidRDefault="00000000" w:rsidRPr="00000000" w14:paraId="000000E6">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812800"/>
            <wp:effectExtent b="0" l="0" r="0" t="0"/>
            <wp:docPr id="127" name="image114.png"/>
            <a:graphic>
              <a:graphicData uri="http://schemas.openxmlformats.org/drawingml/2006/picture">
                <pic:pic>
                  <pic:nvPicPr>
                    <pic:cNvPr id="0" name="image114.png"/>
                    <pic:cNvPicPr preferRelativeResize="0"/>
                  </pic:nvPicPr>
                  <pic:blipFill>
                    <a:blip r:embed="rId10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A. False</w:t>
      </w:r>
    </w:p>
    <w:p w:rsidR="00000000" w:rsidDel="00000000" w:rsidP="00000000" w:rsidRDefault="00000000" w:rsidRPr="00000000" w14:paraId="000000E8">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Q30.  The Process Improvement Plan is:</w:t>
      </w:r>
    </w:p>
    <w:p w:rsidR="00000000" w:rsidDel="00000000" w:rsidP="00000000" w:rsidRDefault="00000000" w:rsidRPr="00000000" w14:paraId="000000E9">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3933825" cy="828675"/>
            <wp:effectExtent b="0" l="0" r="0" t="0"/>
            <wp:docPr id="226" name="image229.png"/>
            <a:graphic>
              <a:graphicData uri="http://schemas.openxmlformats.org/drawingml/2006/picture">
                <pic:pic>
                  <pic:nvPicPr>
                    <pic:cNvPr id="0" name="image229.png"/>
                    <pic:cNvPicPr preferRelativeResize="0"/>
                  </pic:nvPicPr>
                  <pic:blipFill>
                    <a:blip r:embed="rId102"/>
                    <a:srcRect b="0" l="0" r="0" t="0"/>
                    <a:stretch>
                      <a:fillRect/>
                    </a:stretch>
                  </pic:blipFill>
                  <pic:spPr>
                    <a:xfrm>
                      <a:off x="0" y="0"/>
                      <a:ext cx="39338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A subsidiary, or component of the project management plan.</w:t>
      </w:r>
    </w:p>
    <w:p w:rsidR="00000000" w:rsidDel="00000000" w:rsidP="00000000" w:rsidRDefault="00000000" w:rsidRPr="00000000" w14:paraId="000000EB">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Q31. True or False: Performing quality assurance within the context of a project involves applying the planned,systematic quality activities to ensure that the project correctly employs all processes needed to meet project objectives and product requirements.</w:t>
      </w:r>
    </w:p>
    <w:p w:rsidR="00000000" w:rsidDel="00000000" w:rsidP="00000000" w:rsidRDefault="00000000" w:rsidRPr="00000000" w14:paraId="000000EC">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952500"/>
            <wp:effectExtent b="0" l="0" r="0" t="0"/>
            <wp:docPr id="182" name="image169.png"/>
            <a:graphic>
              <a:graphicData uri="http://schemas.openxmlformats.org/drawingml/2006/picture">
                <pic:pic>
                  <pic:nvPicPr>
                    <pic:cNvPr id="0" name="image169.png"/>
                    <pic:cNvPicPr preferRelativeResize="0"/>
                  </pic:nvPicPr>
                  <pic:blipFill>
                    <a:blip r:embed="rId103"/>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color w:val="ff0000"/>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color w:val="ff0000"/>
              <w:sz w:val="24"/>
              <w:szCs w:val="24"/>
            </w:rPr>
          </w:rPrChange>
        </w:rPr>
        <w:t xml:space="preserve">B. True</w:t>
      </w:r>
    </w:p>
    <w:p w:rsidR="00000000" w:rsidDel="00000000" w:rsidP="00000000" w:rsidRDefault="00000000" w:rsidRPr="00000000" w14:paraId="000000EE">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 </w:t>
      </w:r>
    </w:p>
    <w:p w:rsidR="00000000" w:rsidDel="00000000" w:rsidP="00000000" w:rsidRDefault="00000000" w:rsidRPr="00000000" w14:paraId="000000EF">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Q32.True or False: Your role as the project manager during quality control is to work with a representative of quality control department who will create a test plan and test cases which will be used to test the product you are creating in order to prevent defects from reaching your customer.</w:t>
      </w:r>
    </w:p>
    <w:p w:rsidR="00000000" w:rsidDel="00000000" w:rsidP="00000000" w:rsidRDefault="00000000" w:rsidRPr="00000000" w14:paraId="000000F0">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pPr>
      <w:r w:rsidDel="00000000" w:rsidR="00000000" w:rsidRPr="00000000">
        <w:rPr>
          <w:rFonts w:ascii="Times New Roman" w:cs="Times New Roman" w:eastAsia="Times New Roman" w:hAnsi="Times New Roman"/>
          <w:sz w:val="24"/>
          <w:szCs w:val="24"/>
          <w:rPrChange w:author="Mai Nguyễn" w:id="9" w:date="2025-12-05T02:28:08Z">
            <w:rPr>
              <w:rFonts w:ascii="Times New Roman" w:cs="Times New Roman" w:eastAsia="Times New Roman" w:hAnsi="Times New Roman"/>
              <w:b w:val="1"/>
              <w:bCs w:val="1"/>
              <w:sz w:val="24"/>
              <w:szCs w:val="24"/>
            </w:rPr>
          </w:rPrChange>
        </w:rPr>
        <w:drawing>
          <wp:inline distB="114300" distT="114300" distL="114300" distR="114300">
            <wp:extent cx="5731200" cy="876300"/>
            <wp:effectExtent b="0" l="0" r="0" t="0"/>
            <wp:docPr id="133" name="image120.png"/>
            <a:graphic>
              <a:graphicData uri="http://schemas.openxmlformats.org/drawingml/2006/picture">
                <pic:pic>
                  <pic:nvPicPr>
                    <pic:cNvPr id="0" name="image120.png"/>
                    <pic:cNvPicPr preferRelativeResize="0"/>
                  </pic:nvPicPr>
                  <pic:blipFill>
                    <a:blip r:embed="rId104"/>
                    <a:srcRect b="0" l="0" r="0" t="0"/>
                    <a:stretch>
                      <a:fillRect/>
                    </a:stretch>
                  </pic:blipFill>
                  <pic:spPr>
                    <a:xfrm>
                      <a:off x="0" y="0"/>
                      <a:ext cx="5731200" cy="876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Change w:author="Mai Nguyễn" w:id="9" w:date="2025-12-05T02:28:08Z">
            <w:rPr>
              <w:rFonts w:ascii="Times New Roman" w:cs="Times New Roman" w:eastAsia="Times New Roman" w:hAnsi="Times New Roman"/>
              <w:b w:val="1"/>
              <w:bCs w:val="1"/>
              <w:sz w:val="24"/>
              <w:szCs w:val="24"/>
            </w:rPr>
          </w:rPrChange>
        </w:rPr>
        <w:t xml:space="preserve">  </w:t>
      </w:r>
    </w:p>
    <w:p w:rsidR="00000000" w:rsidDel="00000000" w:rsidP="00000000" w:rsidRDefault="00000000" w:rsidRPr="00000000" w14:paraId="000000F2">
      <w:pPr>
        <w:rPr>
          <w:ins w:author="Hoang Viet Nguyen" w:id="14" w:date="2025-12-03T15:16:31Z"/>
          <w:rFonts w:ascii="Times New Roman" w:cs="Times New Roman" w:eastAsia="Times New Roman" w:hAnsi="Times New Roman"/>
          <w:b w:val="1"/>
          <w:bCs w:val="1"/>
          <w:color w:val="ff0000"/>
          <w:sz w:val="24"/>
          <w:szCs w:val="24"/>
          <w:rPrChange w:author="Hoang Viet Nguyen" w:id="15" w:date="2025-12-03T15:16:31Z">
            <w:rPr>
              <w:rFonts w:ascii="Times New Roman" w:cs="Times New Roman" w:eastAsia="Times New Roman" w:hAnsi="Times New Roman"/>
              <w:b w:val="1"/>
              <w:bCs w:val="1"/>
              <w:sz w:val="24"/>
              <w:szCs w:val="24"/>
            </w:rPr>
          </w:rPrChange>
        </w:rPr>
      </w:pPr>
      <w:ins w:author="Hoang Viet Nguyen" w:id="14" w:date="2025-12-03T15:16:31Z">
        <w:r w:rsidDel="00000000" w:rsidR="00000000" w:rsidRPr="00000000">
          <w:rPr>
            <w:rtl w:val="0"/>
          </w:rPr>
        </w:r>
      </w:ins>
    </w:p>
    <w:p w:rsidR="00000000" w:rsidDel="00000000" w:rsidP="00000000" w:rsidRDefault="00000000" w:rsidRPr="00000000" w14:paraId="000000F3">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0F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Q33.  True or False: The term resources only refers to people, it does not include money or materials or equipment.</w:t>
      </w:r>
    </w:p>
    <w:p w:rsidR="00000000" w:rsidDel="00000000" w:rsidP="00000000" w:rsidRDefault="00000000" w:rsidRPr="00000000" w14:paraId="000000F5">
      <w:pPr>
        <w:rPr>
          <w:rFonts w:ascii="Times New Roman" w:cs="Times New Roman" w:eastAsia="Times New Roman" w:hAnsi="Times New Roman"/>
          <w:b w:val="1"/>
          <w:bCs w:val="1"/>
          <w:sz w:val="24"/>
          <w:szCs w:val="24"/>
        </w:rPr>
      </w:pPr>
      <w:ins w:author="Nguyen Thieu Dinh" w:id="16" w:date="2025-04-27T01:21:42Z">
        <w:r w:rsidDel="00000000" w:rsidR="00000000" w:rsidRPr="00000000">
          <w:rPr>
            <w:rFonts w:ascii="Times New Roman" w:cs="Times New Roman" w:eastAsia="Times New Roman" w:hAnsi="Times New Roman"/>
            <w:b w:val="1"/>
            <w:bCs w:val="1"/>
            <w:sz w:val="24"/>
            <w:szCs w:val="24"/>
            <w:rtl w:val="0"/>
            <w:rPrChange w:author="Nguyen Thieu Dinh" w:id="17" w:date="2025-04-27T01:21:42Z">
              <w:rPr>
                <w:rFonts w:ascii="Times New Roman" w:cs="Times New Roman" w:eastAsia="Times New Roman" w:hAnsi="Times New Roman"/>
                <w:b w:val="1"/>
                <w:bCs w:val="1"/>
                <w:sz w:val="24"/>
                <w:szCs w:val="24"/>
              </w:rPr>
            </w:rPrChange>
          </w:rPr>
          <w:t xml:space="preserve">view of í</w:t>
        </w:r>
      </w:ins>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660400"/>
            <wp:effectExtent b="0" l="0" r="0" t="0"/>
            <wp:docPr id="203" name="image186.png"/>
            <a:graphic>
              <a:graphicData uri="http://schemas.openxmlformats.org/drawingml/2006/picture">
                <pic:pic>
                  <pic:nvPicPr>
                    <pic:cNvPr id="0" name="image186.png"/>
                    <pic:cNvPicPr preferRelativeResize="0"/>
                  </pic:nvPicPr>
                  <pic:blipFill>
                    <a:blip r:embed="rId105"/>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p>
    <w:p w:rsidR="00000000" w:rsidDel="00000000" w:rsidP="00000000" w:rsidRDefault="00000000" w:rsidRPr="00000000" w14:paraId="000000F7">
      <w:pPr>
        <w:rPr>
          <w:rFonts w:ascii="Times New Roman" w:cs="Times New Roman" w:eastAsia="Times New Roman" w:hAnsi="Times New Roman"/>
          <w:b w:val="1"/>
          <w:bCs w:val="1"/>
          <w:sz w:val="24"/>
          <w:szCs w:val="24"/>
        </w:rPr>
      </w:pPr>
      <w:ins w:author="Tran Quoc Dai" w:id="18" w:date="2025-08-15T07:32:45Z">
        <w:r w:rsidDel="00000000" w:rsidR="00000000" w:rsidRPr="00000000">
          <w:rPr>
            <w:rFonts w:ascii="Times New Roman" w:cs="Times New Roman" w:eastAsia="Times New Roman" w:hAnsi="Times New Roman"/>
            <w:b w:val="1"/>
            <w:bCs w:val="1"/>
            <w:sz w:val="24"/>
            <w:szCs w:val="24"/>
            <w:rtl w:val="0"/>
            <w:rPrChange w:author="Tran Quoc Dai" w:id="19" w:date="2025-08-15T07:32:45Z">
              <w:rPr>
                <w:rFonts w:ascii="Times New Roman" w:cs="Times New Roman" w:eastAsia="Times New Roman" w:hAnsi="Times New Roman"/>
                <w:b w:val="1"/>
                <w:bCs w:val="1"/>
                <w:color w:val="ff0000"/>
                <w:sz w:val="24"/>
                <w:szCs w:val="24"/>
              </w:rPr>
            </w:rPrChange>
          </w:rPr>
          <w:t xml:space="preserve">X</w:t>
        </w:r>
      </w:ins>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Q34.  Which one of these is the correct view of conflict?</w:t>
      </w:r>
    </w:p>
    <w:p w:rsidR="00000000" w:rsidDel="00000000" w:rsidP="00000000" w:rsidRDefault="00000000" w:rsidRPr="00000000" w14:paraId="000000F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590925" cy="1485900"/>
            <wp:effectExtent b="0" l="0" r="0" t="0"/>
            <wp:docPr id="303" name="image295.png"/>
            <a:graphic>
              <a:graphicData uri="http://schemas.openxmlformats.org/drawingml/2006/picture">
                <pic:pic>
                  <pic:nvPicPr>
                    <pic:cNvPr id="0" name="image295.png"/>
                    <pic:cNvPicPr preferRelativeResize="0"/>
                  </pic:nvPicPr>
                  <pic:blipFill>
                    <a:blip r:embed="rId106"/>
                    <a:srcRect b="0" l="0" r="0" t="0"/>
                    <a:stretch>
                      <a:fillRect/>
                    </a:stretch>
                  </pic:blipFill>
                  <pic:spPr>
                    <a:xfrm>
                      <a:off x="0" y="0"/>
                      <a:ext cx="35909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Inevitable</w:t>
      </w:r>
    </w:p>
    <w:p w:rsidR="00000000" w:rsidDel="00000000" w:rsidP="00000000" w:rsidRDefault="00000000" w:rsidRPr="00000000" w14:paraId="000000F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Conflict is often considered inevitable in projects and teams because differing opinions, goals, or working styles will naturally arise. However, it is not necessarily negative and can be managed constructively. Conflict can lead to better solutions, innovation, and team development when addressed appropriately. Therefore, viewing conflict as inevitable is the most accurate perspective.</w:t>
      </w:r>
    </w:p>
    <w:p w:rsidR="00000000" w:rsidDel="00000000" w:rsidP="00000000" w:rsidRDefault="00000000" w:rsidRPr="00000000" w14:paraId="000000F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Q35.  Which one of these is an example of role conflict:</w:t>
      </w:r>
    </w:p>
    <w:p w:rsidR="00000000" w:rsidDel="00000000" w:rsidP="00000000" w:rsidRDefault="00000000" w:rsidRPr="00000000" w14:paraId="000000F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505325" cy="1485900"/>
            <wp:effectExtent b="0" l="0" r="0" t="0"/>
            <wp:docPr id="126" name="image141.png"/>
            <a:graphic>
              <a:graphicData uri="http://schemas.openxmlformats.org/drawingml/2006/picture">
                <pic:pic>
                  <pic:nvPicPr>
                    <pic:cNvPr id="0" name="image141.png"/>
                    <pic:cNvPicPr preferRelativeResize="0"/>
                  </pic:nvPicPr>
                  <pic:blipFill>
                    <a:blip r:embed="rId107"/>
                    <a:srcRect b="0" l="0" r="0" t="0"/>
                    <a:stretch>
                      <a:fillRect/>
                    </a:stretch>
                  </pic:blipFill>
                  <pic:spPr>
                    <a:xfrm>
                      <a:off x="0" y="0"/>
                      <a:ext cx="45053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When two team members are trying to complete the same task.</w:t>
      </w:r>
    </w:p>
    <w:p w:rsidR="00000000" w:rsidDel="00000000" w:rsidP="00000000" w:rsidRDefault="00000000" w:rsidRPr="00000000" w14:paraId="00000101">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Q36.  </w:t>
      </w:r>
    </w:p>
    <w:p w:rsidR="00000000" w:rsidDel="00000000" w:rsidP="00000000" w:rsidRDefault="00000000" w:rsidRPr="00000000" w14:paraId="0000010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58900"/>
            <wp:effectExtent b="0" l="0" r="0" t="0"/>
            <wp:docPr id="224" name="image221.png"/>
            <a:graphic>
              <a:graphicData uri="http://schemas.openxmlformats.org/drawingml/2006/picture">
                <pic:pic>
                  <pic:nvPicPr>
                    <pic:cNvPr id="0" name="image221.png"/>
                    <pic:cNvPicPr preferRelativeResize="0"/>
                  </pic:nvPicPr>
                  <pic:blipFill>
                    <a:blip r:embed="rId108"/>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Confronting, Compromising, Smoothing, Forcing, Avoiding.</w:t>
      </w:r>
    </w:p>
    <w:p w:rsidR="00000000" w:rsidDel="00000000" w:rsidP="00000000" w:rsidRDefault="00000000" w:rsidRPr="00000000" w14:paraId="0000010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Q37.  </w:t>
      </w:r>
    </w:p>
    <w:p w:rsidR="00000000" w:rsidDel="00000000" w:rsidP="00000000" w:rsidRDefault="00000000" w:rsidRPr="00000000" w14:paraId="0000010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62100"/>
            <wp:effectExtent b="0" l="0" r="0" t="0"/>
            <wp:docPr id="110" name="image113.png"/>
            <a:graphic>
              <a:graphicData uri="http://schemas.openxmlformats.org/drawingml/2006/picture">
                <pic:pic>
                  <pic:nvPicPr>
                    <pic:cNvPr id="0" name="image113.png"/>
                    <pic:cNvPicPr preferRelativeResize="0"/>
                  </pic:nvPicPr>
                  <pic:blipFill>
                    <a:blip r:embed="rId10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those informed persons are -&gt; C. Being kept updated about project progress.</w:t>
      </w:r>
    </w:p>
    <w:p w:rsidR="00000000" w:rsidDel="00000000" w:rsidP="00000000" w:rsidRDefault="00000000" w:rsidRPr="00000000" w14:paraId="0000010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 those who are responsible are</w:t>
      </w:r>
      <w:r w:rsidDel="00000000" w:rsidR="00000000" w:rsidRPr="00000000">
        <w:rPr>
          <w:rFonts w:ascii="Times New Roman" w:cs="Times New Roman" w:eastAsia="Times New Roman" w:hAnsi="Times New Roman"/>
          <w:b w:val="1"/>
          <w:bCs w:val="1"/>
          <w:color w:val="ff0000"/>
          <w:sz w:val="24"/>
          <w:szCs w:val="24"/>
          <w:rtl w:val="0"/>
        </w:rPr>
        <w:t xml:space="preserve">-&gt; D. Completing the work</w:t>
      </w:r>
    </w:p>
    <w:p w:rsidR="00000000" w:rsidDel="00000000" w:rsidP="00000000" w:rsidRDefault="00000000" w:rsidRPr="00000000" w14:paraId="0000010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Q38.  True or False: Effective project communication management creates a bridge between stakeholders based on a shared understanding of the project and the ongoing sharing of information needed for its success.</w:t>
      </w:r>
    </w:p>
    <w:p w:rsidR="00000000" w:rsidDel="00000000" w:rsidP="00000000" w:rsidRDefault="00000000" w:rsidRPr="00000000" w14:paraId="0000010A">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1041400"/>
            <wp:effectExtent b="0" l="0" r="0" t="0"/>
            <wp:docPr id="121" name="image108.png"/>
            <a:graphic>
              <a:graphicData uri="http://schemas.openxmlformats.org/drawingml/2006/picture">
                <pic:pic>
                  <pic:nvPicPr>
                    <pic:cNvPr id="0" name="image108.png"/>
                    <pic:cNvPicPr preferRelativeResize="0"/>
                  </pic:nvPicPr>
                  <pic:blipFill>
                    <a:blip r:embed="rId11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True</w:t>
      </w:r>
    </w:p>
    <w:p w:rsidR="00000000" w:rsidDel="00000000" w:rsidP="00000000" w:rsidRDefault="00000000" w:rsidRPr="00000000" w14:paraId="0000010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Q39.  Downward communication is communication to/from:</w:t>
      </w:r>
    </w:p>
    <w:p w:rsidR="00000000" w:rsidDel="00000000" w:rsidP="00000000" w:rsidRDefault="00000000" w:rsidRPr="00000000" w14:paraId="0000010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505200" cy="1438275"/>
            <wp:effectExtent b="0" l="0" r="0" t="0"/>
            <wp:docPr id="146" name="image148.png"/>
            <a:graphic>
              <a:graphicData uri="http://schemas.openxmlformats.org/drawingml/2006/picture">
                <pic:pic>
                  <pic:nvPicPr>
                    <pic:cNvPr id="0" name="image148.png"/>
                    <pic:cNvPicPr preferRelativeResize="0"/>
                  </pic:nvPicPr>
                  <pic:blipFill>
                    <a:blip r:embed="rId111"/>
                    <a:srcRect b="0" l="0" r="0" t="0"/>
                    <a:stretch>
                      <a:fillRect/>
                    </a:stretch>
                  </pic:blipFill>
                  <pic:spPr>
                    <a:xfrm>
                      <a:off x="0" y="0"/>
                      <a:ext cx="35052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 Downward communication -&gt; C. Your direct reports.</w:t>
      </w:r>
    </w:p>
    <w:p w:rsidR="00000000" w:rsidDel="00000000" w:rsidP="00000000" w:rsidRDefault="00000000" w:rsidRPr="00000000" w14:paraId="0000010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Upward communication -&gt; A.Your senior management</w:t>
      </w:r>
    </w:p>
    <w:p w:rsidR="00000000" w:rsidDel="00000000" w:rsidP="00000000" w:rsidRDefault="00000000" w:rsidRPr="00000000" w14:paraId="0000011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Q40.  Which one is the correct matching of communication methods and the explanations?</w:t>
      </w:r>
    </w:p>
    <w:p w:rsidR="00000000" w:rsidDel="00000000" w:rsidP="00000000" w:rsidRDefault="00000000" w:rsidRPr="00000000" w14:paraId="0000011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035300"/>
            <wp:effectExtent b="0" l="0" r="0" t="0"/>
            <wp:docPr id="181" name="image193.png"/>
            <a:graphic>
              <a:graphicData uri="http://schemas.openxmlformats.org/drawingml/2006/picture">
                <pic:pic>
                  <pic:nvPicPr>
                    <pic:cNvPr id="0" name="image193.png"/>
                    <pic:cNvPicPr preferRelativeResize="0"/>
                  </pic:nvPicPr>
                  <pic:blipFill>
                    <a:blip r:embed="rId1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(1)&amp;(a), (2)&amp;(b), (3)&amp;(c)</w:t>
      </w:r>
    </w:p>
    <w:p w:rsidR="00000000" w:rsidDel="00000000" w:rsidP="00000000" w:rsidRDefault="00000000" w:rsidRPr="00000000" w14:paraId="0000011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Explanation:</w:t>
      </w:r>
    </w:p>
    <w:p w:rsidR="00000000" w:rsidDel="00000000" w:rsidP="00000000" w:rsidRDefault="00000000" w:rsidRPr="00000000" w14:paraId="00000114">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5">
      <w:pPr>
        <w:numPr>
          <w:ilvl w:val="0"/>
          <w:numId w:val="1"/>
        </w:numPr>
        <w:shd w:fill="42464d" w:val="clear"/>
        <w:spacing w:after="0" w:afterAutospacing="0" w:before="20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Interactive (1): This involves communication between two or more parties with multidirectional flow, ensuring a common understanding (e.g., meetings, video conferences).</w:t>
      </w:r>
    </w:p>
    <w:p w:rsidR="00000000" w:rsidDel="00000000" w:rsidP="00000000" w:rsidRDefault="00000000" w:rsidRPr="00000000" w14:paraId="00000116">
      <w:pPr>
        <w:numPr>
          <w:ilvl w:val="0"/>
          <w:numId w:val="1"/>
        </w:numPr>
        <w:shd w:fill="42464d" w:val="clear"/>
        <w:spacing w:after="0" w:afterAutospacing="0" w:before="0" w:beforeAutospacing="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Push (2): Information is sent to recipients, but it does not ensure it is received or understood (e.g., emails, memos).</w:t>
      </w:r>
    </w:p>
    <w:p w:rsidR="00000000" w:rsidDel="00000000" w:rsidP="00000000" w:rsidRDefault="00000000" w:rsidRPr="00000000" w14:paraId="00000117">
      <w:pPr>
        <w:numPr>
          <w:ilvl w:val="0"/>
          <w:numId w:val="1"/>
        </w:numPr>
        <w:shd w:fill="42464d" w:val="clear"/>
        <w:spacing w:after="200" w:before="0" w:beforeAutospacing="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Pull (3): Recipients must access the information at their discretion, which works well for large amounts of information or large audiences (e.g., websites, document repositories).</w:t>
      </w:r>
    </w:p>
    <w:p w:rsidR="00000000" w:rsidDel="00000000" w:rsidP="00000000" w:rsidRDefault="00000000" w:rsidRPr="00000000" w14:paraId="0000011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Q41.  True or False: Performance reporting aims to inform stakeholders the good achievements of the project's objectives weekly or monthly.</w:t>
      </w:r>
    </w:p>
    <w:p w:rsidR="00000000" w:rsidDel="00000000" w:rsidP="00000000" w:rsidRDefault="00000000" w:rsidRPr="00000000" w14:paraId="0000011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65200"/>
            <wp:effectExtent b="0" l="0" r="0" t="0"/>
            <wp:docPr id="260" name="image244.png"/>
            <a:graphic>
              <a:graphicData uri="http://schemas.openxmlformats.org/drawingml/2006/picture">
                <pic:pic>
                  <pic:nvPicPr>
                    <pic:cNvPr id="0" name="image244.png"/>
                    <pic:cNvPicPr preferRelativeResize="0"/>
                  </pic:nvPicPr>
                  <pic:blipFill>
                    <a:blip r:embed="rId113"/>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p>
    <w:p w:rsidR="00000000" w:rsidDel="00000000" w:rsidP="00000000" w:rsidRDefault="00000000" w:rsidRPr="00000000" w14:paraId="0000011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Explanation: Performance reporting is not solely about informing stakeholders about good achievements. It is about providing a comprehensive view of the project's performance, including progress, risks, issues, and any deviations from the plan, regardless of whether the results are positive or negative. This reporting typically occurs at regular intervals, such as weekly or monthly, and aims to ensure transparency and keep stakeholders informed about all aspects of the project.</w:t>
      </w:r>
    </w:p>
    <w:p w:rsidR="00000000" w:rsidDel="00000000" w:rsidP="00000000" w:rsidRDefault="00000000" w:rsidRPr="00000000" w14:paraId="0000011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Q42.  True or False: A positive risk is a threat; a negative risk is an opportunity.</w:t>
      </w:r>
    </w:p>
    <w:p w:rsidR="00000000" w:rsidDel="00000000" w:rsidP="00000000" w:rsidRDefault="00000000" w:rsidRPr="00000000" w14:paraId="0000011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314825" cy="838200"/>
            <wp:effectExtent b="0" l="0" r="0" t="0"/>
            <wp:docPr id="75"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43148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121">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Q43.  All of the following tools and techniques can be valuable in risk identification, EXCEPT:</w:t>
      </w:r>
    </w:p>
    <w:p w:rsidR="00000000" w:rsidDel="00000000" w:rsidP="00000000" w:rsidRDefault="00000000" w:rsidRPr="00000000" w14:paraId="0000012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67325" cy="1438275"/>
            <wp:effectExtent b="0" l="0" r="0" t="0"/>
            <wp:docPr id="14"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52673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EVM (Earned Value Management)</w:t>
      </w:r>
    </w:p>
    <w:p w:rsidR="00000000" w:rsidDel="00000000" w:rsidP="00000000" w:rsidRDefault="00000000" w:rsidRPr="00000000" w14:paraId="0000012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Explanation: EVM is a tool used for measuring project performance, specifically in terms of cost and schedule, rather than for risk identification. It helps track the progress of the project against the planned performance but does not directly contribute to identifying risks.</w:t>
      </w:r>
    </w:p>
    <w:p w:rsidR="00000000" w:rsidDel="00000000" w:rsidP="00000000" w:rsidRDefault="00000000" w:rsidRPr="00000000" w14:paraId="0000012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Q44.  If the response you choose is to mitigate a risk this means that:</w:t>
      </w:r>
    </w:p>
    <w:p w:rsidR="00000000" w:rsidDel="00000000" w:rsidP="00000000" w:rsidRDefault="00000000" w:rsidRPr="00000000" w14:paraId="0000012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048250" cy="1628775"/>
            <wp:effectExtent b="0" l="0" r="0" t="0"/>
            <wp:docPr id="21" name="image19.png"/>
            <a:graphic>
              <a:graphicData uri="http://schemas.openxmlformats.org/drawingml/2006/picture">
                <pic:pic>
                  <pic:nvPicPr>
                    <pic:cNvPr id="0" name="image19.png"/>
                    <pic:cNvPicPr preferRelativeResize="0"/>
                  </pic:nvPicPr>
                  <pic:blipFill>
                    <a:blip r:embed="rId116"/>
                    <a:srcRect b="0" l="0" r="0" t="0"/>
                    <a:stretch>
                      <a:fillRect/>
                    </a:stretch>
                  </pic:blipFill>
                  <pic:spPr>
                    <a:xfrm>
                      <a:off x="0" y="0"/>
                      <a:ext cx="50482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You create your plan to reduce the probability and/or the impact of the risk.</w:t>
      </w:r>
    </w:p>
    <w:p w:rsidR="00000000" w:rsidDel="00000000" w:rsidP="00000000" w:rsidRDefault="00000000" w:rsidRPr="00000000" w14:paraId="0000012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Explanation: Mitigating a risk means taking proactive steps to reduce the likelihood of the risk occurring or minimizing its impact if it does happen. This involves developing strategies to lower the risk’s severity or probability</w:t>
      </w:r>
    </w:p>
    <w:p w:rsidR="00000000" w:rsidDel="00000000" w:rsidP="00000000" w:rsidRDefault="00000000" w:rsidRPr="00000000" w14:paraId="0000012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Q45.  During a risk brainstorming session, a team member identifies a risk. This particular risk does not seem to belong to any of the categories in you Risk Breakdown Structure (RBS). How should you respond?</w:t>
      </w:r>
    </w:p>
    <w:p w:rsidR="00000000" w:rsidDel="00000000" w:rsidP="00000000" w:rsidRDefault="00000000" w:rsidRPr="00000000" w14:paraId="0000012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866900"/>
            <wp:effectExtent b="0" l="0" r="0" t="0"/>
            <wp:docPr id="141" name="image145.png"/>
            <a:graphic>
              <a:graphicData uri="http://schemas.openxmlformats.org/drawingml/2006/picture">
                <pic:pic>
                  <pic:nvPicPr>
                    <pic:cNvPr id="0" name="image145.png"/>
                    <pic:cNvPicPr preferRelativeResize="0"/>
                  </pic:nvPicPr>
                  <pic:blipFill>
                    <a:blip r:embed="rId11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Record the list in the risk register, discuss potential responses and make a note to update the RBS.</w:t>
      </w:r>
    </w:p>
    <w:p w:rsidR="00000000" w:rsidDel="00000000" w:rsidP="00000000" w:rsidRDefault="00000000" w:rsidRPr="00000000" w14:paraId="0000012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Explanation: It's important to remain open to all potential risks, even those that don't immediately fit into predefined categories. By recording the risk in the risk register and discussing possible responses, you acknowledge the risk and can plan accordingly. Additionally, updating the Risk Breakdown Structure (RBS) allows the project team to adapt and refine the risk management process as the project progresses.</w:t>
      </w:r>
    </w:p>
    <w:p w:rsidR="00000000" w:rsidDel="00000000" w:rsidP="00000000" w:rsidRDefault="00000000" w:rsidRPr="00000000" w14:paraId="0000013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Q46.  Who might not be your project's stakeholders?</w:t>
      </w:r>
    </w:p>
    <w:p w:rsidR="00000000" w:rsidDel="00000000" w:rsidP="00000000" w:rsidRDefault="00000000" w:rsidRPr="00000000" w14:paraId="0000013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733925" cy="2114550"/>
            <wp:effectExtent b="0" l="0" r="0" t="0"/>
            <wp:docPr id="113" name="image126.png"/>
            <a:graphic>
              <a:graphicData uri="http://schemas.openxmlformats.org/drawingml/2006/picture">
                <pic:pic>
                  <pic:nvPicPr>
                    <pic:cNvPr id="0" name="image126.png"/>
                    <pic:cNvPicPr preferRelativeResize="0"/>
                  </pic:nvPicPr>
                  <pic:blipFill>
                    <a:blip r:embed="rId118"/>
                    <a:srcRect b="0" l="0" r="0" t="0"/>
                    <a:stretch>
                      <a:fillRect/>
                    </a:stretch>
                  </pic:blipFill>
                  <pic:spPr>
                    <a:xfrm>
                      <a:off x="0" y="0"/>
                      <a:ext cx="4733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F. People that are not impacted by your project</w:t>
      </w:r>
    </w:p>
    <w:p w:rsidR="00000000" w:rsidDel="00000000" w:rsidP="00000000" w:rsidRDefault="00000000" w:rsidRPr="00000000" w14:paraId="0000013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Q47.  One way to classify your stakeholders is to use the Power/Interest Grid. If a stakeholder is low interest / low power, what should the Project Manager do?</w:t>
      </w:r>
    </w:p>
    <w:p w:rsidR="00000000" w:rsidDel="00000000" w:rsidP="00000000" w:rsidRDefault="00000000" w:rsidRPr="00000000" w14:paraId="0000013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60500"/>
            <wp:effectExtent b="0" l="0" r="0" t="0"/>
            <wp:docPr id="60"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Monitor</w:t>
      </w:r>
    </w:p>
    <w:p w:rsidR="00000000" w:rsidDel="00000000" w:rsidP="00000000" w:rsidRDefault="00000000" w:rsidRPr="00000000" w14:paraId="0000013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Q48.  You just came from a meeting with one of your project stakeholders, he knew well about your project and also its potential impacts, and actively engaged in ensuring that the project is a success. How would you classify him?</w:t>
      </w:r>
    </w:p>
    <w:p w:rsidR="00000000" w:rsidDel="00000000" w:rsidP="00000000" w:rsidRDefault="00000000" w:rsidRPr="00000000" w14:paraId="0000013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71600"/>
            <wp:effectExtent b="0" l="0" r="0" t="0"/>
            <wp:docPr id="294" name="image299.png"/>
            <a:graphic>
              <a:graphicData uri="http://schemas.openxmlformats.org/drawingml/2006/picture">
                <pic:pic>
                  <pic:nvPicPr>
                    <pic:cNvPr id="0" name="image299.png"/>
                    <pic:cNvPicPr preferRelativeResize="0"/>
                  </pic:nvPicPr>
                  <pic:blipFill>
                    <a:blip r:embed="rId12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Leading</w:t>
      </w:r>
    </w:p>
    <w:p w:rsidR="00000000" w:rsidDel="00000000" w:rsidP="00000000" w:rsidRDefault="00000000" w:rsidRPr="00000000" w14:paraId="0000013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Q49.  True or False: The Project Sponsor is responsible for stakeholder expectations management.</w:t>
      </w:r>
    </w:p>
    <w:p w:rsidR="00000000" w:rsidDel="00000000" w:rsidP="00000000" w:rsidRDefault="00000000" w:rsidRPr="00000000" w14:paraId="0000013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38800" cy="904875"/>
            <wp:effectExtent b="0" l="0" r="0" t="0"/>
            <wp:docPr id="230" name="image211.png"/>
            <a:graphic>
              <a:graphicData uri="http://schemas.openxmlformats.org/drawingml/2006/picture">
                <pic:pic>
                  <pic:nvPicPr>
                    <pic:cNvPr id="0" name="image211.png"/>
                    <pic:cNvPicPr preferRelativeResize="0"/>
                  </pic:nvPicPr>
                  <pic:blipFill>
                    <a:blip r:embed="rId121"/>
                    <a:srcRect b="0" l="0" r="0" t="0"/>
                    <a:stretch>
                      <a:fillRect/>
                    </a:stretch>
                  </pic:blipFill>
                  <pic:spPr>
                    <a:xfrm>
                      <a:off x="0" y="0"/>
                      <a:ext cx="56388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13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Q50.  You are beginning to staff your project. Which of the following will NOT be used in developing and/or communicating roles and responsibilities?</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22400"/>
            <wp:effectExtent b="0" l="0" r="0" t="0"/>
            <wp:docPr id="128" name="image139.png"/>
            <a:graphic>
              <a:graphicData uri="http://schemas.openxmlformats.org/drawingml/2006/picture">
                <pic:pic>
                  <pic:nvPicPr>
                    <pic:cNvPr id="0" name="image139.png"/>
                    <pic:cNvPicPr preferRelativeResize="0"/>
                  </pic:nvPicPr>
                  <pic:blipFill>
                    <a:blip r:embed="rId12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Pareto chart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Title"/>
        <w:rPr>
          <w:rFonts w:ascii="Roboto" w:cs="Roboto" w:eastAsia="Roboto" w:hAnsi="Roboto"/>
          <w:sz w:val="46"/>
          <w:szCs w:val="46"/>
        </w:rPr>
      </w:pPr>
      <w:bookmarkStart w:colFirst="0" w:colLast="0" w:name="_smkzsyirt7x2" w:id="12"/>
      <w:bookmarkEnd w:id="1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56">
      <w:pPr>
        <w:pStyle w:val="Title"/>
        <w:spacing w:before="0" w:lineRule="auto"/>
        <w:rPr/>
      </w:pPr>
      <w:bookmarkStart w:colFirst="0" w:colLast="0" w:name="_qruzozfi9v7e" w:id="13"/>
      <w:bookmarkEnd w:id="13"/>
      <w:r w:rsidDel="00000000" w:rsidR="00000000" w:rsidRPr="00000000">
        <w:rPr>
          <w:rtl w:val="0"/>
        </w:rPr>
        <w:t xml:space="preserve">Đề 3: SU24_1 (KHANG)</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Q1 : All the following are characteristics of a project EXCEPT:</w:t>
      </w:r>
    </w:p>
    <w:p w:rsidR="00000000" w:rsidDel="00000000" w:rsidP="00000000" w:rsidRDefault="00000000" w:rsidRPr="00000000" w14:paraId="0000015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6024563" cy="3459950"/>
            <wp:effectExtent b="0" l="0" r="0" t="0"/>
            <wp:docPr id="214" name="image213.png"/>
            <a:graphic>
              <a:graphicData uri="http://schemas.openxmlformats.org/drawingml/2006/picture">
                <pic:pic>
                  <pic:nvPicPr>
                    <pic:cNvPr id="0" name="image213.png"/>
                    <pic:cNvPicPr preferRelativeResize="0"/>
                  </pic:nvPicPr>
                  <pic:blipFill>
                    <a:blip r:embed="rId123"/>
                    <a:srcRect b="0" l="0" r="0" t="0"/>
                    <a:stretch>
                      <a:fillRect/>
                    </a:stretch>
                  </pic:blipFill>
                  <pic:spPr>
                    <a:xfrm>
                      <a:off x="0" y="0"/>
                      <a:ext cx="6024563" cy="34599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533400"/>
            <wp:effectExtent b="0" l="0" r="0" t="0"/>
            <wp:docPr id="104" name="image107.png"/>
            <a:graphic>
              <a:graphicData uri="http://schemas.openxmlformats.org/drawingml/2006/picture">
                <pic:pic>
                  <pic:nvPicPr>
                    <pic:cNvPr id="0" name="image107.png"/>
                    <pic:cNvPicPr preferRelativeResize="0"/>
                  </pic:nvPicPr>
                  <pic:blipFill>
                    <a:blip r:embed="rId124"/>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It repeats itself every month</w:t>
      </w:r>
    </w:p>
    <w:p w:rsidR="00000000" w:rsidDel="00000000" w:rsidP="00000000" w:rsidRDefault="00000000" w:rsidRPr="00000000" w14:paraId="0000015D">
      <w:pPr>
        <w:rPr>
          <w:rFonts w:ascii="Times New Roman" w:cs="Times New Roman" w:eastAsia="Times New Roman" w:hAnsi="Times New Roman"/>
          <w:b w:val="1"/>
          <w:bCs w:val="1"/>
          <w:color w:val="ff0000"/>
          <w:sz w:val="24"/>
          <w:szCs w:val="24"/>
        </w:rPr>
      </w:pPr>
      <w:r w:rsidDel="00000000" w:rsidR="00000000" w:rsidRPr="00000000">
        <w:rPr>
          <w:rFonts w:ascii="Roboto" w:cs="Roboto" w:eastAsia="Roboto" w:hAnsi="Roboto"/>
          <w:color w:val="141618"/>
          <w:sz w:val="20"/>
          <w:szCs w:val="20"/>
          <w:shd w:fill="f9fafa" w:val="clear"/>
          <w:rtl w:val="0"/>
        </w:rPr>
        <w:t xml:space="preserve">Q2 : In a functional organization:</w:t>
      </w:r>
      <w:r w:rsidDel="00000000" w:rsidR="00000000" w:rsidRPr="00000000">
        <w:rPr>
          <w:rtl w:val="0"/>
        </w:rPr>
      </w:r>
    </w:p>
    <w:p w:rsidR="00000000" w:rsidDel="00000000" w:rsidP="00000000" w:rsidRDefault="00000000" w:rsidRPr="00000000" w14:paraId="0000015E">
      <w:pPr>
        <w:pStyle w:val="Title"/>
        <w:rPr/>
      </w:pPr>
      <w:bookmarkStart w:colFirst="0" w:colLast="0" w:name="_l874gcbiatyo" w:id="14"/>
      <w:bookmarkEnd w:id="14"/>
      <w:r w:rsidDel="00000000" w:rsidR="00000000" w:rsidRPr="00000000">
        <w:rPr/>
        <w:drawing>
          <wp:inline distB="114300" distT="114300" distL="114300" distR="114300">
            <wp:extent cx="5731200" cy="1993900"/>
            <wp:effectExtent b="0" l="0" r="0" t="0"/>
            <wp:docPr id="24" name="image25.png"/>
            <a:graphic>
              <a:graphicData uri="http://schemas.openxmlformats.org/drawingml/2006/picture">
                <pic:pic>
                  <pic:nvPicPr>
                    <pic:cNvPr id="0" name="image25.png"/>
                    <pic:cNvPicPr preferRelativeResize="0"/>
                  </pic:nvPicPr>
                  <pic:blipFill>
                    <a:blip r:embed="rId12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The functional manager has stronger power than the project manager's power.</w:t>
      </w:r>
    </w:p>
    <w:p w:rsidR="00000000" w:rsidDel="00000000" w:rsidP="00000000" w:rsidRDefault="00000000" w:rsidRPr="00000000" w14:paraId="00000160">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6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Q3: You have finished planning and have begun executing the project when the client asks if you would shorten the project duration so that the project can finish 2 weeks earlier than the original plan. How are the triple constraints affected?</w:t>
      </w:r>
    </w:p>
    <w:p w:rsidR="00000000" w:rsidDel="00000000" w:rsidP="00000000" w:rsidRDefault="00000000" w:rsidRPr="00000000" w14:paraId="00000162">
      <w:pPr>
        <w:rPr/>
      </w:pPr>
      <w:r w:rsidDel="00000000" w:rsidR="00000000" w:rsidRPr="00000000">
        <w:rPr/>
        <w:drawing>
          <wp:inline distB="114300" distT="114300" distL="114300" distR="114300">
            <wp:extent cx="5731200" cy="1816100"/>
            <wp:effectExtent b="0" l="0" r="0" t="0"/>
            <wp:docPr id="152" name="image149.png"/>
            <a:graphic>
              <a:graphicData uri="http://schemas.openxmlformats.org/drawingml/2006/picture">
                <pic:pic>
                  <pic:nvPicPr>
                    <pic:cNvPr id="0" name="image149.png"/>
                    <pic:cNvPicPr preferRelativeResize="0"/>
                  </pic:nvPicPr>
                  <pic:blipFill>
                    <a:blip r:embed="rId12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Scope and cost may both be affected</w:t>
      </w:r>
    </w:p>
    <w:p w:rsidR="00000000" w:rsidDel="00000000" w:rsidP="00000000" w:rsidRDefault="00000000" w:rsidRPr="00000000" w14:paraId="00000164">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bCs w:val="1"/>
          <w:color w:val="ff0000"/>
          <w:sz w:val="24"/>
          <w:szCs w:val="24"/>
        </w:rPr>
      </w:pPr>
      <w:r w:rsidDel="00000000" w:rsidR="00000000" w:rsidRPr="00000000">
        <w:rPr>
          <w:rFonts w:ascii="Roboto" w:cs="Roboto" w:eastAsia="Roboto" w:hAnsi="Roboto"/>
          <w:color w:val="141618"/>
          <w:sz w:val="20"/>
          <w:szCs w:val="20"/>
          <w:shd w:fill="f9fafa" w:val="clear"/>
          <w:rtl w:val="0"/>
        </w:rPr>
        <w:t xml:space="preserve">Q4 : An output of the Close Project or Close Phase process is the creation of:</w:t>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295900" cy="2324100"/>
            <wp:effectExtent b="0" l="0" r="0" t="0"/>
            <wp:docPr id="47"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295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color w:val="ff0000"/>
        </w:rPr>
      </w:pPr>
      <w:r w:rsidDel="00000000" w:rsidR="00000000" w:rsidRPr="00000000">
        <w:rPr>
          <w:color w:val="ff0000"/>
          <w:rtl w:val="0"/>
        </w:rPr>
        <w:t xml:space="preserve">A. Project archives</w:t>
      </w:r>
    </w:p>
    <w:p w:rsidR="00000000" w:rsidDel="00000000" w:rsidP="00000000" w:rsidRDefault="00000000" w:rsidRPr="00000000" w14:paraId="00000168">
      <w:pPr>
        <w:rPr>
          <w:b w:val="1"/>
          <w:bCs w:val="1"/>
        </w:rPr>
      </w:pPr>
      <w:r w:rsidDel="00000000" w:rsidR="00000000" w:rsidRPr="00000000">
        <w:rPr>
          <w:rFonts w:ascii="Roboto" w:cs="Roboto" w:eastAsia="Roboto" w:hAnsi="Roboto"/>
          <w:b w:val="1"/>
          <w:bCs w:val="1"/>
          <w:color w:val="141618"/>
          <w:sz w:val="20"/>
          <w:szCs w:val="20"/>
          <w:rtl w:val="0"/>
        </w:rPr>
        <w:t xml:space="preserve">Q5  : As discussed in the Project Management course, The PMBOK® Guide knowledge area that has processes in all 5 process groups is:</w:t>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731200" cy="1879600"/>
            <wp:effectExtent b="0" l="0" r="0" t="0"/>
            <wp:docPr id="295" name="image288.png"/>
            <a:graphic>
              <a:graphicData uri="http://schemas.openxmlformats.org/drawingml/2006/picture">
                <pic:pic>
                  <pic:nvPicPr>
                    <pic:cNvPr id="0" name="image288.png"/>
                    <pic:cNvPicPr preferRelativeResize="0"/>
                  </pic:nvPicPr>
                  <pic:blipFill>
                    <a:blip r:embed="rId12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color w:val="ff0000"/>
        </w:rPr>
      </w:pPr>
      <w:r w:rsidDel="00000000" w:rsidR="00000000" w:rsidRPr="00000000">
        <w:rPr>
          <w:color w:val="ff0000"/>
          <w:rtl w:val="0"/>
        </w:rPr>
        <w:t xml:space="preserve">A. Project Integration Management</w:t>
      </w:r>
    </w:p>
    <w:p w:rsidR="00000000" w:rsidDel="00000000" w:rsidP="00000000" w:rsidRDefault="00000000" w:rsidRPr="00000000" w14:paraId="0000016B">
      <w:pPr>
        <w:rPr>
          <w:color w:val="ff0000"/>
        </w:rPr>
      </w:pPr>
      <w:r w:rsidDel="00000000" w:rsidR="00000000" w:rsidRPr="00000000">
        <w:rPr>
          <w:rFonts w:ascii="Roboto" w:cs="Roboto" w:eastAsia="Roboto" w:hAnsi="Roboto"/>
          <w:color w:val="141618"/>
          <w:sz w:val="20"/>
          <w:szCs w:val="20"/>
          <w:shd w:fill="f9fafa" w:val="clear"/>
          <w:rtl w:val="0"/>
        </w:rPr>
        <w:t xml:space="preserve">Q6  : Which of the following is included in a project charter?</w:t>
      </w:r>
      <w:r w:rsidDel="00000000" w:rsidR="00000000" w:rsidRPr="00000000">
        <w:rPr>
          <w:rtl w:val="0"/>
        </w:rPr>
      </w:r>
    </w:p>
    <w:p w:rsidR="00000000" w:rsidDel="00000000" w:rsidP="00000000" w:rsidRDefault="00000000" w:rsidRPr="00000000" w14:paraId="0000016C">
      <w:pPr>
        <w:rPr>
          <w:color w:val="ff0000"/>
        </w:rPr>
      </w:pPr>
      <w:r w:rsidDel="00000000" w:rsidR="00000000" w:rsidRPr="00000000">
        <w:rPr>
          <w:color w:val="ff0000"/>
        </w:rPr>
        <w:drawing>
          <wp:inline distB="114300" distT="114300" distL="114300" distR="114300">
            <wp:extent cx="3790950" cy="2028825"/>
            <wp:effectExtent b="0" l="0" r="0" t="0"/>
            <wp:docPr id="22" name="image14.png"/>
            <a:graphic>
              <a:graphicData uri="http://schemas.openxmlformats.org/drawingml/2006/picture">
                <pic:pic>
                  <pic:nvPicPr>
                    <pic:cNvPr id="0" name="image14.png"/>
                    <pic:cNvPicPr preferRelativeResize="0"/>
                  </pic:nvPicPr>
                  <pic:blipFill>
                    <a:blip r:embed="rId129"/>
                    <a:srcRect b="0" l="0" r="0" t="0"/>
                    <a:stretch>
                      <a:fillRect/>
                    </a:stretch>
                  </pic:blipFill>
                  <pic:spPr>
                    <a:xfrm>
                      <a:off x="0" y="0"/>
                      <a:ext cx="37909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color w:val="ff0000"/>
        </w:rPr>
      </w:pPr>
      <w:r w:rsidDel="00000000" w:rsidR="00000000" w:rsidRPr="00000000">
        <w:rPr>
          <w:rtl w:val="0"/>
        </w:rPr>
      </w:r>
    </w:p>
    <w:p w:rsidR="00000000" w:rsidDel="00000000" w:rsidP="00000000" w:rsidRDefault="00000000" w:rsidRPr="00000000" w14:paraId="0000016E">
      <w:pPr>
        <w:rPr>
          <w:color w:val="ff0000"/>
        </w:rPr>
      </w:pPr>
      <w:r w:rsidDel="00000000" w:rsidR="00000000" w:rsidRPr="00000000">
        <w:rPr>
          <w:color w:val="ff0000"/>
          <w:rtl w:val="0"/>
        </w:rPr>
        <w:t xml:space="preserve">D. The business case for the project</w:t>
      </w:r>
    </w:p>
    <w:p w:rsidR="00000000" w:rsidDel="00000000" w:rsidP="00000000" w:rsidRDefault="00000000" w:rsidRPr="00000000" w14:paraId="0000016F">
      <w:pPr>
        <w:rPr>
          <w:color w:val="ff0000"/>
        </w:rPr>
      </w:pPr>
      <w:r w:rsidDel="00000000" w:rsidR="00000000" w:rsidRPr="00000000">
        <w:rPr>
          <w:rFonts w:ascii="Roboto" w:cs="Roboto" w:eastAsia="Roboto" w:hAnsi="Roboto"/>
          <w:color w:val="141618"/>
          <w:sz w:val="20"/>
          <w:szCs w:val="20"/>
          <w:shd w:fill="f9fafa" w:val="clear"/>
          <w:rtl w:val="0"/>
        </w:rPr>
        <w:t xml:space="preserve">Q7  : True or False: Scope creep represents the situation that the changes are made with the proper process and authority. </w:t>
      </w:r>
      <w:r w:rsidDel="00000000" w:rsidR="00000000" w:rsidRPr="00000000">
        <w:rPr>
          <w:rtl w:val="0"/>
        </w:rPr>
      </w:r>
    </w:p>
    <w:p w:rsidR="00000000" w:rsidDel="00000000" w:rsidP="00000000" w:rsidRDefault="00000000" w:rsidRPr="00000000" w14:paraId="00000170">
      <w:pPr>
        <w:rPr>
          <w:color w:val="ff0000"/>
        </w:rPr>
      </w:pPr>
      <w:r w:rsidDel="00000000" w:rsidR="00000000" w:rsidRPr="00000000">
        <w:rPr>
          <w:color w:val="ff0000"/>
        </w:rPr>
        <w:drawing>
          <wp:inline distB="114300" distT="114300" distL="114300" distR="114300">
            <wp:extent cx="5731200" cy="1358900"/>
            <wp:effectExtent b="0" l="0" r="0" t="0"/>
            <wp:docPr id="56"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color w:val="ff0000"/>
        </w:rPr>
      </w:pPr>
      <w:r w:rsidDel="00000000" w:rsidR="00000000" w:rsidRPr="00000000">
        <w:rPr>
          <w:color w:val="ff0000"/>
          <w:rtl w:val="0"/>
        </w:rPr>
        <w:t xml:space="preserve"> B. False</w:t>
      </w:r>
    </w:p>
    <w:p w:rsidR="00000000" w:rsidDel="00000000" w:rsidP="00000000" w:rsidRDefault="00000000" w:rsidRPr="00000000" w14:paraId="00000172">
      <w:pPr>
        <w:rPr>
          <w:color w:val="ff0000"/>
        </w:rPr>
      </w:pPr>
      <w:r w:rsidDel="00000000" w:rsidR="00000000" w:rsidRPr="00000000">
        <w:rPr>
          <w:rtl w:val="0"/>
        </w:rPr>
      </w:r>
    </w:p>
    <w:p w:rsidR="00000000" w:rsidDel="00000000" w:rsidP="00000000" w:rsidRDefault="00000000" w:rsidRPr="00000000" w14:paraId="00000173">
      <w:pPr>
        <w:rPr>
          <w:color w:val="ff0000"/>
        </w:rPr>
      </w:pPr>
      <w:r w:rsidDel="00000000" w:rsidR="00000000" w:rsidRPr="00000000">
        <w:rPr>
          <w:rFonts w:ascii="Roboto" w:cs="Roboto" w:eastAsia="Roboto" w:hAnsi="Roboto"/>
          <w:color w:val="141618"/>
          <w:sz w:val="20"/>
          <w:szCs w:val="20"/>
          <w:shd w:fill="f9fafa" w:val="clear"/>
          <w:rtl w:val="0"/>
        </w:rPr>
        <w:t xml:space="preserve">Q8  : True or False: Unregulated changes allow for innovation and flexibility. Regulating changes causes a lack of creativity.</w:t>
      </w:r>
      <w:r w:rsidDel="00000000" w:rsidR="00000000" w:rsidRPr="00000000">
        <w:rPr>
          <w:rtl w:val="0"/>
        </w:rPr>
      </w:r>
    </w:p>
    <w:p w:rsidR="00000000" w:rsidDel="00000000" w:rsidP="00000000" w:rsidRDefault="00000000" w:rsidRPr="00000000" w14:paraId="00000174">
      <w:pPr>
        <w:rPr>
          <w:color w:val="ff0000"/>
        </w:rPr>
      </w:pPr>
      <w:r w:rsidDel="00000000" w:rsidR="00000000" w:rsidRPr="00000000">
        <w:rPr>
          <w:rtl w:val="0"/>
        </w:rPr>
      </w:r>
    </w:p>
    <w:p w:rsidR="00000000" w:rsidDel="00000000" w:rsidP="00000000" w:rsidRDefault="00000000" w:rsidRPr="00000000" w14:paraId="00000175">
      <w:pPr>
        <w:rPr>
          <w:color w:val="ff0000"/>
        </w:rPr>
      </w:pPr>
      <w:r w:rsidDel="00000000" w:rsidR="00000000" w:rsidRPr="00000000">
        <w:rPr>
          <w:color w:val="ff0000"/>
        </w:rPr>
        <w:drawing>
          <wp:inline distB="114300" distT="114300" distL="114300" distR="114300">
            <wp:extent cx="5731200" cy="1346200"/>
            <wp:effectExtent b="0" l="0" r="0" t="0"/>
            <wp:docPr id="85" name="image67.png"/>
            <a:graphic>
              <a:graphicData uri="http://schemas.openxmlformats.org/drawingml/2006/picture">
                <pic:pic>
                  <pic:nvPicPr>
                    <pic:cNvPr id="0" name="image67.png"/>
                    <pic:cNvPicPr preferRelativeResize="0"/>
                  </pic:nvPicPr>
                  <pic:blipFill>
                    <a:blip r:embed="rId13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color w:val="ff0000"/>
        </w:rPr>
      </w:pPr>
      <w:r w:rsidDel="00000000" w:rsidR="00000000" w:rsidRPr="00000000">
        <w:rPr>
          <w:color w:val="ff0000"/>
          <w:rtl w:val="0"/>
        </w:rPr>
        <w:t xml:space="preserve"> B. False</w:t>
      </w:r>
    </w:p>
    <w:p w:rsidR="00000000" w:rsidDel="00000000" w:rsidP="00000000" w:rsidRDefault="00000000" w:rsidRPr="00000000" w14:paraId="00000177">
      <w:pPr>
        <w:rPr>
          <w:color w:val="ff0000"/>
        </w:rPr>
      </w:pPr>
      <w:r w:rsidDel="00000000" w:rsidR="00000000" w:rsidRPr="00000000">
        <w:rPr>
          <w:rFonts w:ascii="Roboto" w:cs="Roboto" w:eastAsia="Roboto" w:hAnsi="Roboto"/>
          <w:color w:val="141618"/>
          <w:sz w:val="20"/>
          <w:szCs w:val="20"/>
          <w:shd w:fill="f9fafa" w:val="clear"/>
          <w:rtl w:val="0"/>
        </w:rPr>
        <w:t xml:space="preserve">Q9  : A project manager can defend against scope creep with a good_______!</w:t>
      </w:r>
      <w:r w:rsidDel="00000000" w:rsidR="00000000" w:rsidRPr="00000000">
        <w:rPr>
          <w:rtl w:val="0"/>
        </w:rPr>
      </w:r>
    </w:p>
    <w:p w:rsidR="00000000" w:rsidDel="00000000" w:rsidP="00000000" w:rsidRDefault="00000000" w:rsidRPr="00000000" w14:paraId="00000178">
      <w:pPr>
        <w:rPr>
          <w:color w:val="ff0000"/>
        </w:rPr>
      </w:pPr>
      <w:r w:rsidDel="00000000" w:rsidR="00000000" w:rsidRPr="00000000">
        <w:rPr>
          <w:rtl w:val="0"/>
        </w:rPr>
      </w:r>
    </w:p>
    <w:p w:rsidR="00000000" w:rsidDel="00000000" w:rsidP="00000000" w:rsidRDefault="00000000" w:rsidRPr="00000000" w14:paraId="00000179">
      <w:pPr>
        <w:rPr>
          <w:color w:val="ff0000"/>
        </w:rPr>
      </w:pPr>
      <w:r w:rsidDel="00000000" w:rsidR="00000000" w:rsidRPr="00000000">
        <w:rPr>
          <w:color w:val="ff0000"/>
        </w:rPr>
        <w:drawing>
          <wp:inline distB="114300" distT="114300" distL="114300" distR="114300">
            <wp:extent cx="5581650" cy="2143125"/>
            <wp:effectExtent b="0" l="0" r="0" t="0"/>
            <wp:docPr id="70" name="image106.png"/>
            <a:graphic>
              <a:graphicData uri="http://schemas.openxmlformats.org/drawingml/2006/picture">
                <pic:pic>
                  <pic:nvPicPr>
                    <pic:cNvPr id="0" name="image106.png"/>
                    <pic:cNvPicPr preferRelativeResize="0"/>
                  </pic:nvPicPr>
                  <pic:blipFill>
                    <a:blip r:embed="rId132"/>
                    <a:srcRect b="0" l="0" r="0" t="0"/>
                    <a:stretch>
                      <a:fillRect/>
                    </a:stretch>
                  </pic:blipFill>
                  <pic:spPr>
                    <a:xfrm>
                      <a:off x="0" y="0"/>
                      <a:ext cx="55816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color w:val="ff0000"/>
        </w:rPr>
      </w:pPr>
      <w:r w:rsidDel="00000000" w:rsidR="00000000" w:rsidRPr="00000000">
        <w:rPr>
          <w:color w:val="ff0000"/>
          <w:rtl w:val="0"/>
        </w:rPr>
        <w:t xml:space="preserve">B. Change control process</w:t>
      </w:r>
    </w:p>
    <w:p w:rsidR="00000000" w:rsidDel="00000000" w:rsidP="00000000" w:rsidRDefault="00000000" w:rsidRPr="00000000" w14:paraId="0000017B">
      <w:pPr>
        <w:rPr>
          <w:color w:val="ff0000"/>
        </w:rPr>
      </w:pPr>
      <w:r w:rsidDel="00000000" w:rsidR="00000000" w:rsidRPr="00000000">
        <w:rPr>
          <w:rFonts w:ascii="Roboto" w:cs="Roboto" w:eastAsia="Roboto" w:hAnsi="Roboto"/>
          <w:color w:val="141618"/>
          <w:sz w:val="20"/>
          <w:szCs w:val="20"/>
          <w:shd w:fill="f9fafa" w:val="clear"/>
          <w:rtl w:val="0"/>
        </w:rPr>
        <w:t xml:space="preserve">Q10  : The purpose of capturing lessons learned is:</w:t>
      </w:r>
      <w:r w:rsidDel="00000000" w:rsidR="00000000" w:rsidRPr="00000000">
        <w:rPr>
          <w:rtl w:val="0"/>
        </w:rPr>
      </w:r>
    </w:p>
    <w:p w:rsidR="00000000" w:rsidDel="00000000" w:rsidP="00000000" w:rsidRDefault="00000000" w:rsidRPr="00000000" w14:paraId="0000017C">
      <w:pPr>
        <w:rPr>
          <w:color w:val="ff0000"/>
        </w:rPr>
      </w:pPr>
      <w:r w:rsidDel="00000000" w:rsidR="00000000" w:rsidRPr="00000000">
        <w:rPr>
          <w:color w:val="ff0000"/>
        </w:rPr>
        <w:drawing>
          <wp:inline distB="114300" distT="114300" distL="114300" distR="114300">
            <wp:extent cx="5731200" cy="1790700"/>
            <wp:effectExtent b="0" l="0" r="0" t="0"/>
            <wp:docPr id="282" name="image285.png"/>
            <a:graphic>
              <a:graphicData uri="http://schemas.openxmlformats.org/drawingml/2006/picture">
                <pic:pic>
                  <pic:nvPicPr>
                    <pic:cNvPr id="0" name="image285.png"/>
                    <pic:cNvPicPr preferRelativeResize="0"/>
                  </pic:nvPicPr>
                  <pic:blipFill>
                    <a:blip r:embed="rId13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color w:val="ff0000"/>
        </w:rPr>
      </w:pPr>
      <w:r w:rsidDel="00000000" w:rsidR="00000000" w:rsidRPr="00000000">
        <w:rPr>
          <w:color w:val="ff0000"/>
          <w:rtl w:val="0"/>
        </w:rPr>
        <w:t xml:space="preserve">B. To capture what went well so that you can recreate the good and to capture what could have gone better so that next time it will go better.</w:t>
      </w:r>
    </w:p>
    <w:p w:rsidR="00000000" w:rsidDel="00000000" w:rsidP="00000000" w:rsidRDefault="00000000" w:rsidRPr="00000000" w14:paraId="0000017E">
      <w:pPr>
        <w:rPr>
          <w:color w:val="ff0000"/>
        </w:rPr>
      </w:pPr>
      <w:r w:rsidDel="00000000" w:rsidR="00000000" w:rsidRPr="00000000">
        <w:rPr>
          <w:rFonts w:ascii="Roboto" w:cs="Roboto" w:eastAsia="Roboto" w:hAnsi="Roboto"/>
          <w:color w:val="141618"/>
          <w:sz w:val="20"/>
          <w:szCs w:val="20"/>
          <w:shd w:fill="f9fafa" w:val="clear"/>
          <w:rtl w:val="0"/>
        </w:rPr>
        <w:t xml:space="preserve">Q11  :  The Project Scope Statement should include the following:</w:t>
      </w:r>
      <w:r w:rsidDel="00000000" w:rsidR="00000000" w:rsidRPr="00000000">
        <w:rPr>
          <w:rtl w:val="0"/>
        </w:rPr>
      </w:r>
    </w:p>
    <w:p w:rsidR="00000000" w:rsidDel="00000000" w:rsidP="00000000" w:rsidRDefault="00000000" w:rsidRPr="00000000" w14:paraId="0000017F">
      <w:pPr>
        <w:rPr>
          <w:color w:val="ff0000"/>
        </w:rPr>
      </w:pPr>
      <w:r w:rsidDel="00000000" w:rsidR="00000000" w:rsidRPr="00000000">
        <w:rPr>
          <w:color w:val="ff0000"/>
        </w:rPr>
        <w:drawing>
          <wp:inline distB="114300" distT="114300" distL="114300" distR="114300">
            <wp:extent cx="4886325" cy="2171700"/>
            <wp:effectExtent b="0" l="0" r="0" t="0"/>
            <wp:docPr id="67"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48863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color w:val="ff0000"/>
        </w:rPr>
      </w:pPr>
      <w:r w:rsidDel="00000000" w:rsidR="00000000" w:rsidRPr="00000000">
        <w:rPr>
          <w:color w:val="ff0000"/>
          <w:rtl w:val="0"/>
        </w:rPr>
        <w:t xml:space="preserve">C. Project deliverables, project constraints, project assumptions.</w:t>
      </w:r>
    </w:p>
    <w:p w:rsidR="00000000" w:rsidDel="00000000" w:rsidP="00000000" w:rsidRDefault="00000000" w:rsidRPr="00000000" w14:paraId="00000181">
      <w:pPr>
        <w:rPr>
          <w:color w:val="ff0000"/>
        </w:rPr>
      </w:pPr>
      <w:r w:rsidDel="00000000" w:rsidR="00000000" w:rsidRPr="00000000">
        <w:rPr>
          <w:rFonts w:ascii="Roboto" w:cs="Roboto" w:eastAsia="Roboto" w:hAnsi="Roboto"/>
          <w:color w:val="141618"/>
          <w:sz w:val="20"/>
          <w:szCs w:val="20"/>
          <w:shd w:fill="f9fafa" w:val="clear"/>
          <w:rtl w:val="0"/>
        </w:rPr>
        <w:t xml:space="preserve">Q12  :  Which one is not the different between assumptions and constraints?</w:t>
      </w:r>
      <w:r w:rsidDel="00000000" w:rsidR="00000000" w:rsidRPr="00000000">
        <w:rPr>
          <w:rtl w:val="0"/>
        </w:rPr>
      </w:r>
    </w:p>
    <w:p w:rsidR="00000000" w:rsidDel="00000000" w:rsidP="00000000" w:rsidRDefault="00000000" w:rsidRPr="00000000" w14:paraId="00000182">
      <w:pPr>
        <w:rPr>
          <w:color w:val="ff0000"/>
        </w:rPr>
      </w:pPr>
      <w:r w:rsidDel="00000000" w:rsidR="00000000" w:rsidRPr="00000000">
        <w:rPr>
          <w:color w:val="ff0000"/>
        </w:rPr>
        <w:drawing>
          <wp:inline distB="114300" distT="114300" distL="114300" distR="114300">
            <wp:extent cx="5731200" cy="1854200"/>
            <wp:effectExtent b="0" l="0" r="0" t="0"/>
            <wp:docPr id="51" name="image52.png"/>
            <a:graphic>
              <a:graphicData uri="http://schemas.openxmlformats.org/drawingml/2006/picture">
                <pic:pic>
                  <pic:nvPicPr>
                    <pic:cNvPr id="0" name="image52.png"/>
                    <pic:cNvPicPr preferRelativeResize="0"/>
                  </pic:nvPicPr>
                  <pic:blipFill>
                    <a:blip r:embed="rId13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color w:val="ff0000"/>
        </w:rPr>
      </w:pPr>
      <w:r w:rsidDel="00000000" w:rsidR="00000000" w:rsidRPr="00000000">
        <w:rPr>
          <w:color w:val="ff0000"/>
          <w:rtl w:val="0"/>
        </w:rPr>
        <w:t xml:space="preserve">B. Constraints are believed to be true, while assumptions are true in nature.</w:t>
      </w:r>
    </w:p>
    <w:p w:rsidR="00000000" w:rsidDel="00000000" w:rsidP="00000000" w:rsidRDefault="00000000" w:rsidRPr="00000000" w14:paraId="00000184">
      <w:pPr>
        <w:rPr>
          <w:color w:val="ff0000"/>
        </w:rPr>
      </w:pPr>
      <w:r w:rsidDel="00000000" w:rsidR="00000000" w:rsidRPr="00000000">
        <w:rPr>
          <w:rFonts w:ascii="Roboto" w:cs="Roboto" w:eastAsia="Roboto" w:hAnsi="Roboto"/>
          <w:color w:val="141618"/>
          <w:sz w:val="20"/>
          <w:szCs w:val="20"/>
          <w:shd w:fill="f9fafa" w:val="clear"/>
          <w:rtl w:val="0"/>
        </w:rPr>
        <w:t xml:space="preserve">Q13  :  Which one is not the different between assumptions and constraints?</w:t>
      </w:r>
      <w:r w:rsidDel="00000000" w:rsidR="00000000" w:rsidRPr="00000000">
        <w:rPr>
          <w:rtl w:val="0"/>
        </w:rPr>
      </w:r>
    </w:p>
    <w:p w:rsidR="00000000" w:rsidDel="00000000" w:rsidP="00000000" w:rsidRDefault="00000000" w:rsidRPr="00000000" w14:paraId="00000185">
      <w:pPr>
        <w:rPr>
          <w:color w:val="ff0000"/>
        </w:rPr>
      </w:pPr>
      <w:r w:rsidDel="00000000" w:rsidR="00000000" w:rsidRPr="00000000">
        <w:rPr>
          <w:rtl w:val="0"/>
        </w:rPr>
      </w:r>
    </w:p>
    <w:p w:rsidR="00000000" w:rsidDel="00000000" w:rsidP="00000000" w:rsidRDefault="00000000" w:rsidRPr="00000000" w14:paraId="00000186">
      <w:pPr>
        <w:rPr>
          <w:color w:val="ff0000"/>
        </w:rPr>
      </w:pPr>
      <w:r w:rsidDel="00000000" w:rsidR="00000000" w:rsidRPr="00000000">
        <w:rPr>
          <w:color w:val="ff0000"/>
        </w:rPr>
        <w:drawing>
          <wp:inline distB="114300" distT="114300" distL="114300" distR="114300">
            <wp:extent cx="3733800" cy="2000250"/>
            <wp:effectExtent b="0" l="0" r="0" t="0"/>
            <wp:docPr id="213" name="image214.png"/>
            <a:graphic>
              <a:graphicData uri="http://schemas.openxmlformats.org/drawingml/2006/picture">
                <pic:pic>
                  <pic:nvPicPr>
                    <pic:cNvPr id="0" name="image214.png"/>
                    <pic:cNvPicPr preferRelativeResize="0"/>
                  </pic:nvPicPr>
                  <pic:blipFill>
                    <a:blip r:embed="rId136"/>
                    <a:srcRect b="0" l="0" r="0" t="0"/>
                    <a:stretch>
                      <a:fillRect/>
                    </a:stretch>
                  </pic:blipFill>
                  <pic:spPr>
                    <a:xfrm>
                      <a:off x="0" y="0"/>
                      <a:ext cx="37338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color w:val="ff0000"/>
        </w:rPr>
      </w:pPr>
      <w:r w:rsidDel="00000000" w:rsidR="00000000" w:rsidRPr="00000000">
        <w:rPr>
          <w:color w:val="ff0000"/>
          <w:rtl w:val="0"/>
        </w:rPr>
        <w:t xml:space="preserve">B. The business need for the project</w:t>
      </w:r>
    </w:p>
    <w:p w:rsidR="00000000" w:rsidDel="00000000" w:rsidP="00000000" w:rsidRDefault="00000000" w:rsidRPr="00000000" w14:paraId="00000188">
      <w:pPr>
        <w:rPr>
          <w:color w:val="ff0000"/>
        </w:rPr>
      </w:pPr>
      <w:r w:rsidDel="00000000" w:rsidR="00000000" w:rsidRPr="00000000">
        <w:rPr>
          <w:rFonts w:ascii="Roboto" w:cs="Roboto" w:eastAsia="Roboto" w:hAnsi="Roboto"/>
          <w:color w:val="141618"/>
          <w:sz w:val="20"/>
          <w:szCs w:val="20"/>
          <w:shd w:fill="f9fafa" w:val="clear"/>
          <w:rtl w:val="0"/>
        </w:rPr>
        <w:t xml:space="preserve">Q14  :   During project executing, a team member comes to the project manager because he is not sure what work he needs to accomplish on the project. Which of the following documents contains detailed descriptions of work packages?</w:t>
      </w:r>
      <w:r w:rsidDel="00000000" w:rsidR="00000000" w:rsidRPr="00000000">
        <w:rPr>
          <w:rtl w:val="0"/>
        </w:rPr>
      </w:r>
    </w:p>
    <w:p w:rsidR="00000000" w:rsidDel="00000000" w:rsidP="00000000" w:rsidRDefault="00000000" w:rsidRPr="00000000" w14:paraId="00000189">
      <w:pPr>
        <w:rPr>
          <w:color w:val="ff0000"/>
        </w:rPr>
      </w:pPr>
      <w:r w:rsidDel="00000000" w:rsidR="00000000" w:rsidRPr="00000000">
        <w:rPr>
          <w:color w:val="ff0000"/>
        </w:rPr>
        <w:drawing>
          <wp:inline distB="114300" distT="114300" distL="114300" distR="114300">
            <wp:extent cx="5731200" cy="1790700"/>
            <wp:effectExtent b="0" l="0" r="0" t="0"/>
            <wp:docPr id="171" name="image188.png"/>
            <a:graphic>
              <a:graphicData uri="http://schemas.openxmlformats.org/drawingml/2006/picture">
                <pic:pic>
                  <pic:nvPicPr>
                    <pic:cNvPr id="0" name="image188.png"/>
                    <pic:cNvPicPr preferRelativeResize="0"/>
                  </pic:nvPicPr>
                  <pic:blipFill>
                    <a:blip r:embed="rId13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color w:val="ff0000"/>
        </w:rPr>
      </w:pPr>
      <w:r w:rsidDel="00000000" w:rsidR="00000000" w:rsidRPr="00000000">
        <w:rPr>
          <w:color w:val="ff0000"/>
          <w:rtl w:val="0"/>
        </w:rPr>
        <w:t xml:space="preserve">A. WBS dictionary</w:t>
      </w:r>
    </w:p>
    <w:p w:rsidR="00000000" w:rsidDel="00000000" w:rsidP="00000000" w:rsidRDefault="00000000" w:rsidRPr="00000000" w14:paraId="0000018B">
      <w:pPr>
        <w:rPr>
          <w:color w:val="ff0000"/>
        </w:rPr>
      </w:pPr>
      <w:r w:rsidDel="00000000" w:rsidR="00000000" w:rsidRPr="00000000">
        <w:rPr>
          <w:rFonts w:ascii="Roboto" w:cs="Roboto" w:eastAsia="Roboto" w:hAnsi="Roboto"/>
          <w:color w:val="141618"/>
          <w:sz w:val="20"/>
          <w:szCs w:val="20"/>
          <w:shd w:fill="f9fafa" w:val="clear"/>
          <w:rtl w:val="0"/>
        </w:rPr>
        <w:t xml:space="preserve">Q15  :   All of the following are inputs to estimating activity durations except:</w:t>
      </w:r>
      <w:r w:rsidDel="00000000" w:rsidR="00000000" w:rsidRPr="00000000">
        <w:rPr>
          <w:rtl w:val="0"/>
        </w:rPr>
      </w:r>
    </w:p>
    <w:p w:rsidR="00000000" w:rsidDel="00000000" w:rsidP="00000000" w:rsidRDefault="00000000" w:rsidRPr="00000000" w14:paraId="0000018C">
      <w:pPr>
        <w:rPr>
          <w:color w:val="ff0000"/>
        </w:rPr>
      </w:pPr>
      <w:r w:rsidDel="00000000" w:rsidR="00000000" w:rsidRPr="00000000">
        <w:rPr>
          <w:color w:val="ff0000"/>
        </w:rPr>
        <w:drawing>
          <wp:inline distB="114300" distT="114300" distL="114300" distR="114300">
            <wp:extent cx="4695825" cy="1990725"/>
            <wp:effectExtent b="0" l="0" r="0" t="0"/>
            <wp:docPr id="52"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46958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color w:val="ff0000"/>
        </w:rPr>
      </w:pPr>
      <w:r w:rsidDel="00000000" w:rsidR="00000000" w:rsidRPr="00000000">
        <w:rPr>
          <w:rtl w:val="0"/>
        </w:rPr>
      </w:r>
    </w:p>
    <w:p w:rsidR="00000000" w:rsidDel="00000000" w:rsidP="00000000" w:rsidRDefault="00000000" w:rsidRPr="00000000" w14:paraId="0000018E">
      <w:pPr>
        <w:rPr>
          <w:color w:val="ff0000"/>
        </w:rPr>
      </w:pPr>
      <w:r w:rsidDel="00000000" w:rsidR="00000000" w:rsidRPr="00000000">
        <w:rPr>
          <w:color w:val="ff0000"/>
          <w:rtl w:val="0"/>
        </w:rPr>
        <w:t xml:space="preserve">C. Project Documents Updates &amp; Requirements Specifications</w:t>
      </w:r>
    </w:p>
    <w:p w:rsidR="00000000" w:rsidDel="00000000" w:rsidP="00000000" w:rsidRDefault="00000000" w:rsidRPr="00000000" w14:paraId="0000018F">
      <w:pPr>
        <w:rPr>
          <w:color w:val="ff0000"/>
        </w:rPr>
      </w:pPr>
      <w:r w:rsidDel="00000000" w:rsidR="00000000" w:rsidRPr="00000000">
        <w:rPr>
          <w:rFonts w:ascii="Roboto" w:cs="Roboto" w:eastAsia="Roboto" w:hAnsi="Roboto"/>
          <w:color w:val="141618"/>
          <w:sz w:val="20"/>
          <w:szCs w:val="20"/>
          <w:shd w:fill="f9fafa" w:val="clear"/>
          <w:rtl w:val="0"/>
        </w:rPr>
        <w:t xml:space="preserve">Q17  :   All of the following are inputs to estimating activity durations except:</w:t>
      </w:r>
      <w:r w:rsidDel="00000000" w:rsidR="00000000" w:rsidRPr="00000000">
        <w:rPr>
          <w:rtl w:val="0"/>
        </w:rPr>
      </w:r>
    </w:p>
    <w:p w:rsidR="00000000" w:rsidDel="00000000" w:rsidP="00000000" w:rsidRDefault="00000000" w:rsidRPr="00000000" w14:paraId="00000190">
      <w:pPr>
        <w:rPr>
          <w:color w:val="ff0000"/>
        </w:rPr>
      </w:pPr>
      <w:r w:rsidDel="00000000" w:rsidR="00000000" w:rsidRPr="00000000">
        <w:rPr>
          <w:color w:val="ff0000"/>
        </w:rPr>
        <w:drawing>
          <wp:inline distB="114300" distT="114300" distL="114300" distR="114300">
            <wp:extent cx="5731200" cy="1778000"/>
            <wp:effectExtent b="0" l="0" r="0" t="0"/>
            <wp:docPr id="124" name="image129.png"/>
            <a:graphic>
              <a:graphicData uri="http://schemas.openxmlformats.org/drawingml/2006/picture">
                <pic:pic>
                  <pic:nvPicPr>
                    <pic:cNvPr id="0" name="image129.png"/>
                    <pic:cNvPicPr preferRelativeResize="0"/>
                  </pic:nvPicPr>
                  <pic:blipFill>
                    <a:blip r:embed="rId13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color w:val="ff0000"/>
        </w:rPr>
      </w:pPr>
      <w:r w:rsidDel="00000000" w:rsidR="00000000" w:rsidRPr="00000000">
        <w:rPr>
          <w:color w:val="ff0000"/>
          <w:rtl w:val="0"/>
        </w:rPr>
        <w:t xml:space="preserve">D. External</w:t>
      </w:r>
    </w:p>
    <w:p w:rsidR="00000000" w:rsidDel="00000000" w:rsidP="00000000" w:rsidRDefault="00000000" w:rsidRPr="00000000" w14:paraId="00000192">
      <w:pPr>
        <w:rPr>
          <w:color w:val="ff0000"/>
        </w:rPr>
      </w:pPr>
      <w:r w:rsidDel="00000000" w:rsidR="00000000" w:rsidRPr="00000000">
        <w:rPr>
          <w:rFonts w:ascii="Roboto" w:cs="Roboto" w:eastAsia="Roboto" w:hAnsi="Roboto"/>
          <w:color w:val="141618"/>
          <w:sz w:val="20"/>
          <w:szCs w:val="20"/>
          <w:shd w:fill="f9fafa" w:val="clear"/>
          <w:rtl w:val="0"/>
        </w:rPr>
        <w:t xml:space="preserve">Q18  :   True or False: If "develop online modules" needs to finish before "review online modules" can finish, that is called a finish to finish relationship.</w:t>
      </w:r>
      <w:r w:rsidDel="00000000" w:rsidR="00000000" w:rsidRPr="00000000">
        <w:rPr>
          <w:rtl w:val="0"/>
        </w:rPr>
      </w:r>
    </w:p>
    <w:p w:rsidR="00000000" w:rsidDel="00000000" w:rsidP="00000000" w:rsidRDefault="00000000" w:rsidRPr="00000000" w14:paraId="00000193">
      <w:pPr>
        <w:pStyle w:val="Title"/>
        <w:rPr/>
      </w:pPr>
      <w:bookmarkStart w:colFirst="0" w:colLast="0" w:name="_pxg8ocrciiru" w:id="15"/>
      <w:bookmarkEnd w:id="15"/>
      <w:r w:rsidDel="00000000" w:rsidR="00000000" w:rsidRPr="00000000">
        <w:rPr/>
        <w:drawing>
          <wp:inline distB="114300" distT="114300" distL="114300" distR="114300">
            <wp:extent cx="5738813" cy="1601529"/>
            <wp:effectExtent b="0" l="0" r="0" t="0"/>
            <wp:docPr id="86"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5738813" cy="160152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color w:val="ff0000"/>
        </w:rPr>
      </w:pPr>
      <w:r w:rsidDel="00000000" w:rsidR="00000000" w:rsidRPr="00000000">
        <w:rPr>
          <w:color w:val="ff0000"/>
          <w:rtl w:val="0"/>
        </w:rPr>
        <w:t xml:space="preserve">A. True</w:t>
      </w:r>
    </w:p>
    <w:p w:rsidR="00000000" w:rsidDel="00000000" w:rsidP="00000000" w:rsidRDefault="00000000" w:rsidRPr="00000000" w14:paraId="00000195">
      <w:pPr>
        <w:rPr>
          <w:color w:val="ff0000"/>
        </w:rPr>
      </w:pPr>
      <w:r w:rsidDel="00000000" w:rsidR="00000000" w:rsidRPr="00000000">
        <w:rPr>
          <w:rFonts w:ascii="Roboto" w:cs="Roboto" w:eastAsia="Roboto" w:hAnsi="Roboto"/>
          <w:color w:val="141618"/>
          <w:sz w:val="20"/>
          <w:szCs w:val="20"/>
          <w:shd w:fill="f9fafa" w:val="clear"/>
          <w:rtl w:val="0"/>
        </w:rPr>
        <w:t xml:space="preserve"> Q19 :   To calculate early finish (EF) of an activity, you will</w:t>
      </w:r>
      <w:r w:rsidDel="00000000" w:rsidR="00000000" w:rsidRPr="00000000">
        <w:rPr>
          <w:rtl w:val="0"/>
        </w:rPr>
      </w:r>
    </w:p>
    <w:p w:rsidR="00000000" w:rsidDel="00000000" w:rsidP="00000000" w:rsidRDefault="00000000" w:rsidRPr="00000000" w14:paraId="00000196">
      <w:pPr>
        <w:rPr>
          <w:color w:val="ff0000"/>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4329113" cy="2453164"/>
            <wp:effectExtent b="0" l="0" r="0" t="0"/>
            <wp:docPr id="38" name="image29.png"/>
            <a:graphic>
              <a:graphicData uri="http://schemas.openxmlformats.org/drawingml/2006/picture">
                <pic:pic>
                  <pic:nvPicPr>
                    <pic:cNvPr id="0" name="image29.png"/>
                    <pic:cNvPicPr preferRelativeResize="0"/>
                  </pic:nvPicPr>
                  <pic:blipFill>
                    <a:blip r:embed="rId141"/>
                    <a:srcRect b="0" l="0" r="0" t="0"/>
                    <a:stretch>
                      <a:fillRect/>
                    </a:stretch>
                  </pic:blipFill>
                  <pic:spPr>
                    <a:xfrm>
                      <a:off x="0" y="0"/>
                      <a:ext cx="4329113" cy="245316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color w:val="ff0000"/>
        </w:rPr>
      </w:pPr>
      <w:r w:rsidDel="00000000" w:rsidR="00000000" w:rsidRPr="00000000">
        <w:rPr>
          <w:color w:val="ff0000"/>
          <w:rtl w:val="0"/>
        </w:rPr>
        <w:t xml:space="preserve">A. Take its early start plus its estimated duration.</w:t>
      </w:r>
    </w:p>
    <w:p w:rsidR="00000000" w:rsidDel="00000000" w:rsidP="00000000" w:rsidRDefault="00000000" w:rsidRPr="00000000" w14:paraId="00000199">
      <w:pPr>
        <w:rPr>
          <w:color w:val="ff0000"/>
        </w:rPr>
      </w:pPr>
      <w:r w:rsidDel="00000000" w:rsidR="00000000" w:rsidRPr="00000000">
        <w:rPr>
          <w:rFonts w:ascii="Roboto" w:cs="Roboto" w:eastAsia="Roboto" w:hAnsi="Roboto"/>
          <w:color w:val="141618"/>
          <w:sz w:val="20"/>
          <w:szCs w:val="20"/>
          <w:shd w:fill="f9fafa" w:val="clear"/>
          <w:rtl w:val="0"/>
        </w:rPr>
        <w:t xml:space="preserve"> Q20 :   In a project schedule, the sequence of activities which cannot be delayed during the course of the project without extending the project end date is referred to as the:</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6310313" cy="2232719"/>
            <wp:effectExtent b="0" l="0" r="0" t="0"/>
            <wp:docPr id="239" name="image243.png"/>
            <a:graphic>
              <a:graphicData uri="http://schemas.openxmlformats.org/drawingml/2006/picture">
                <pic:pic>
                  <pic:nvPicPr>
                    <pic:cNvPr id="0" name="image243.png"/>
                    <pic:cNvPicPr preferRelativeResize="0"/>
                  </pic:nvPicPr>
                  <pic:blipFill>
                    <a:blip r:embed="rId142"/>
                    <a:srcRect b="0" l="0" r="0" t="0"/>
                    <a:stretch>
                      <a:fillRect/>
                    </a:stretch>
                  </pic:blipFill>
                  <pic:spPr>
                    <a:xfrm>
                      <a:off x="0" y="0"/>
                      <a:ext cx="6310313" cy="223271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color w:val="ff0000"/>
        </w:rPr>
      </w:pPr>
      <w:r w:rsidDel="00000000" w:rsidR="00000000" w:rsidRPr="00000000">
        <w:rPr>
          <w:color w:val="ff0000"/>
        </w:rPr>
        <w:drawing>
          <wp:inline distB="114300" distT="114300" distL="114300" distR="114300">
            <wp:extent cx="5731200" cy="533400"/>
            <wp:effectExtent b="0" l="0" r="0" t="0"/>
            <wp:docPr id="35" name="image31.png"/>
            <a:graphic>
              <a:graphicData uri="http://schemas.openxmlformats.org/drawingml/2006/picture">
                <pic:pic>
                  <pic:nvPicPr>
                    <pic:cNvPr id="0" name="image31.png"/>
                    <pic:cNvPicPr preferRelativeResize="0"/>
                  </pic:nvPicPr>
                  <pic:blipFill>
                    <a:blip r:embed="rId143"/>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color w:val="ff0000"/>
        </w:rPr>
      </w:pPr>
      <w:r w:rsidDel="00000000" w:rsidR="00000000" w:rsidRPr="00000000">
        <w:rPr>
          <w:color w:val="ff0000"/>
          <w:rtl w:val="0"/>
        </w:rPr>
        <w:t xml:space="preserve">A. Critical path</w:t>
      </w:r>
    </w:p>
    <w:p w:rsidR="00000000" w:rsidDel="00000000" w:rsidP="00000000" w:rsidRDefault="00000000" w:rsidRPr="00000000" w14:paraId="0000019E">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9F">
      <w:pPr>
        <w:rPr>
          <w:color w:val="ff0000"/>
        </w:rPr>
      </w:pPr>
      <w:r w:rsidDel="00000000" w:rsidR="00000000" w:rsidRPr="00000000">
        <w:rPr>
          <w:rFonts w:ascii="Roboto" w:cs="Roboto" w:eastAsia="Roboto" w:hAnsi="Roboto"/>
          <w:color w:val="141618"/>
          <w:sz w:val="20"/>
          <w:szCs w:val="20"/>
          <w:shd w:fill="f9fafa" w:val="clear"/>
          <w:rtl w:val="0"/>
        </w:rPr>
        <w:t xml:space="preserve"> Q21 :   :   Once the logic of a network is laid out, the project manager will conduct a forward pass and a backward pass through the network. This will provide information rrrregarding_ _and will identify the__</w:t>
      </w:r>
      <w:r w:rsidDel="00000000" w:rsidR="00000000" w:rsidRPr="00000000">
        <w:rPr>
          <w:rtl w:val="0"/>
        </w:rPr>
      </w:r>
    </w:p>
    <w:p w:rsidR="00000000" w:rsidDel="00000000" w:rsidP="00000000" w:rsidRDefault="00000000" w:rsidRPr="00000000" w14:paraId="000001A0">
      <w:pPr>
        <w:rPr>
          <w:color w:val="ff0000"/>
        </w:rPr>
      </w:pPr>
      <w:r w:rsidDel="00000000" w:rsidR="00000000" w:rsidRPr="00000000">
        <w:rPr>
          <w:color w:val="ff0000"/>
        </w:rPr>
        <w:drawing>
          <wp:inline distB="114300" distT="114300" distL="114300" distR="114300">
            <wp:extent cx="5731200" cy="1854200"/>
            <wp:effectExtent b="0" l="0" r="0" t="0"/>
            <wp:docPr id="37" name="image35.png"/>
            <a:graphic>
              <a:graphicData uri="http://schemas.openxmlformats.org/drawingml/2006/picture">
                <pic:pic>
                  <pic:nvPicPr>
                    <pic:cNvPr id="0" name="image35.png"/>
                    <pic:cNvPicPr preferRelativeResize="0"/>
                  </pic:nvPicPr>
                  <pic:blipFill>
                    <a:blip r:embed="rId14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color w:val="ff0000"/>
          <w:rtl w:val="0"/>
        </w:rPr>
        <w:t xml:space="preserve">B. The total duration of the project, critical path</w:t>
      </w:r>
      <w:r w:rsidDel="00000000" w:rsidR="00000000" w:rsidRPr="00000000">
        <w:rPr>
          <w:rtl w:val="0"/>
        </w:rPr>
      </w:r>
    </w:p>
    <w:p w:rsidR="00000000" w:rsidDel="00000000" w:rsidP="00000000" w:rsidRDefault="00000000" w:rsidRPr="00000000" w14:paraId="000001A2">
      <w:pPr>
        <w:rPr>
          <w:color w:val="ff0000"/>
        </w:rPr>
      </w:pPr>
      <w:r w:rsidDel="00000000" w:rsidR="00000000" w:rsidRPr="00000000">
        <w:rPr>
          <w:rFonts w:ascii="Roboto" w:cs="Roboto" w:eastAsia="Roboto" w:hAnsi="Roboto"/>
          <w:color w:val="141618"/>
          <w:sz w:val="20"/>
          <w:szCs w:val="20"/>
          <w:shd w:fill="f9fafa" w:val="clear"/>
          <w:rtl w:val="0"/>
        </w:rPr>
        <w:t xml:space="preserve"> Q22 : Which one is NOT the approach to shorten your project schedule?</w:t>
      </w:r>
      <w:r w:rsidDel="00000000" w:rsidR="00000000" w:rsidRPr="00000000">
        <w:rPr>
          <w:rtl w:val="0"/>
        </w:rPr>
      </w:r>
    </w:p>
    <w:p w:rsidR="00000000" w:rsidDel="00000000" w:rsidP="00000000" w:rsidRDefault="00000000" w:rsidRPr="00000000" w14:paraId="000001A3">
      <w:pPr>
        <w:pStyle w:val="Title"/>
        <w:rPr/>
      </w:pPr>
      <w:bookmarkStart w:colFirst="0" w:colLast="0" w:name="_mxih9z7w9abm" w:id="16"/>
      <w:bookmarkEnd w:id="16"/>
      <w:r w:rsidDel="00000000" w:rsidR="00000000" w:rsidRPr="00000000">
        <w:rPr/>
        <w:drawing>
          <wp:inline distB="114300" distT="114300" distL="114300" distR="114300">
            <wp:extent cx="4533900" cy="2028825"/>
            <wp:effectExtent b="0" l="0" r="0" t="0"/>
            <wp:docPr id="192" name="image192.png"/>
            <a:graphic>
              <a:graphicData uri="http://schemas.openxmlformats.org/drawingml/2006/picture">
                <pic:pic>
                  <pic:nvPicPr>
                    <pic:cNvPr id="0" name="image192.png"/>
                    <pic:cNvPicPr preferRelativeResize="0"/>
                  </pic:nvPicPr>
                  <pic:blipFill>
                    <a:blip r:embed="rId145"/>
                    <a:srcRect b="0" l="0" r="0" t="0"/>
                    <a:stretch>
                      <a:fillRect/>
                    </a:stretch>
                  </pic:blipFill>
                  <pic:spPr>
                    <a:xfrm>
                      <a:off x="0" y="0"/>
                      <a:ext cx="45339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color w:val="ff0000"/>
          <w:rtl w:val="0"/>
        </w:rPr>
        <w:t xml:space="preserve">C. Reducing</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color w:val="ff0000"/>
        </w:rPr>
      </w:pPr>
      <w:r w:rsidDel="00000000" w:rsidR="00000000" w:rsidRPr="00000000">
        <w:rPr>
          <w:rFonts w:ascii="Roboto" w:cs="Roboto" w:eastAsia="Roboto" w:hAnsi="Roboto"/>
          <w:color w:val="141618"/>
          <w:sz w:val="20"/>
          <w:szCs w:val="20"/>
          <w:shd w:fill="f9fafa" w:val="clear"/>
          <w:rtl w:val="0"/>
        </w:rPr>
        <w:t xml:space="preserve"> Q23 :  Which of the following is NOT the disadvantages of top-down estimating?</w:t>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4600575" cy="2076450"/>
            <wp:effectExtent b="0" l="0" r="0" t="0"/>
            <wp:docPr id="30" name="image38.png"/>
            <a:graphic>
              <a:graphicData uri="http://schemas.openxmlformats.org/drawingml/2006/picture">
                <pic:pic>
                  <pic:nvPicPr>
                    <pic:cNvPr id="0" name="image38.png"/>
                    <pic:cNvPicPr preferRelativeResize="0"/>
                  </pic:nvPicPr>
                  <pic:blipFill>
                    <a:blip r:embed="rId146"/>
                    <a:srcRect b="0" l="0" r="0" t="0"/>
                    <a:stretch>
                      <a:fillRect/>
                    </a:stretch>
                  </pic:blipFill>
                  <pic:spPr>
                    <a:xfrm>
                      <a:off x="0" y="0"/>
                      <a:ext cx="46005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color w:val="ff0000"/>
          <w:rtl w:val="0"/>
        </w:rPr>
        <w:t xml:space="preserve">A. Costly to create</w:t>
      </w:r>
      <w:r w:rsidDel="00000000" w:rsidR="00000000" w:rsidRPr="00000000">
        <w:rPr>
          <w:rtl w:val="0"/>
        </w:rPr>
      </w:r>
    </w:p>
    <w:p w:rsidR="00000000" w:rsidDel="00000000" w:rsidP="00000000" w:rsidRDefault="00000000" w:rsidRPr="00000000" w14:paraId="000001A9">
      <w:pPr>
        <w:rPr/>
      </w:pPr>
      <w:r w:rsidDel="00000000" w:rsidR="00000000" w:rsidRPr="00000000">
        <w:rPr>
          <w:rFonts w:ascii="Roboto" w:cs="Roboto" w:eastAsia="Roboto" w:hAnsi="Roboto"/>
          <w:color w:val="141618"/>
          <w:sz w:val="20"/>
          <w:szCs w:val="20"/>
          <w:shd w:fill="f9fafa" w:val="clear"/>
          <w:rtl w:val="0"/>
        </w:rPr>
        <w:t xml:space="preserve"> Q24 :  You are building an apartment complex with four, 10,000 square foot buildings based on the same drawings you used in another city two years ago. What is the danger of estimating using the same parametric model of $50 per square foot?</w:t>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731200" cy="1828800"/>
            <wp:effectExtent b="0" l="0" r="0" t="0"/>
            <wp:docPr id="117" name="image123.png"/>
            <a:graphic>
              <a:graphicData uri="http://schemas.openxmlformats.org/drawingml/2006/picture">
                <pic:pic>
                  <pic:nvPicPr>
                    <pic:cNvPr id="0" name="image123.png"/>
                    <pic:cNvPicPr preferRelativeResize="0"/>
                  </pic:nvPicPr>
                  <pic:blipFill>
                    <a:blip r:embed="rId14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color w:val="ff0000"/>
        </w:rPr>
      </w:pPr>
      <w:r w:rsidDel="00000000" w:rsidR="00000000" w:rsidRPr="00000000">
        <w:rPr>
          <w:color w:val="ff0000"/>
          <w:rtl w:val="0"/>
        </w:rPr>
        <w:t xml:space="preserve">C. Historical cost relationships may no longer be applicable.</w:t>
      </w:r>
    </w:p>
    <w:p w:rsidR="00000000" w:rsidDel="00000000" w:rsidP="00000000" w:rsidRDefault="00000000" w:rsidRPr="00000000" w14:paraId="000001AC">
      <w:pPr>
        <w:rPr/>
      </w:pPr>
      <w:r w:rsidDel="00000000" w:rsidR="00000000" w:rsidRPr="00000000">
        <w:rPr>
          <w:rFonts w:ascii="Roboto" w:cs="Roboto" w:eastAsia="Roboto" w:hAnsi="Roboto"/>
          <w:color w:val="141618"/>
          <w:sz w:val="20"/>
          <w:szCs w:val="20"/>
          <w:shd w:fill="f9fafa" w:val="clear"/>
          <w:rtl w:val="0"/>
        </w:rPr>
        <w:t xml:space="preserve">Q25 :  Which of the following is NOT the disadvantage of bottom-up estimating?</w:t>
      </w:r>
      <w:r w:rsidDel="00000000" w:rsidR="00000000" w:rsidRPr="00000000">
        <w:rPr>
          <w:rtl w:val="0"/>
        </w:rPr>
      </w:r>
    </w:p>
    <w:p w:rsidR="00000000" w:rsidDel="00000000" w:rsidP="00000000" w:rsidRDefault="00000000" w:rsidRPr="00000000" w14:paraId="000001AD">
      <w:pPr>
        <w:rPr>
          <w:color w:val="ff0000"/>
        </w:rPr>
      </w:pPr>
      <w:r w:rsidDel="00000000" w:rsidR="00000000" w:rsidRPr="00000000">
        <w:rPr>
          <w:color w:val="ff0000"/>
        </w:rPr>
        <w:drawing>
          <wp:inline distB="114300" distT="114300" distL="114300" distR="114300">
            <wp:extent cx="5534025" cy="2171700"/>
            <wp:effectExtent b="0" l="0" r="0" t="0"/>
            <wp:docPr id="137"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5534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color w:val="ff0000"/>
        </w:rPr>
      </w:pPr>
      <w:r w:rsidDel="00000000" w:rsidR="00000000" w:rsidRPr="00000000">
        <w:rPr>
          <w:color w:val="ff0000"/>
          <w:rtl w:val="0"/>
        </w:rPr>
        <w:t xml:space="preserve">D. Less accurate</w:t>
      </w:r>
    </w:p>
    <w:p w:rsidR="00000000" w:rsidDel="00000000" w:rsidP="00000000" w:rsidRDefault="00000000" w:rsidRPr="00000000" w14:paraId="000001AF">
      <w:pPr>
        <w:rPr/>
      </w:pPr>
      <w:r w:rsidDel="00000000" w:rsidR="00000000" w:rsidRPr="00000000">
        <w:rPr>
          <w:rFonts w:ascii="Roboto" w:cs="Roboto" w:eastAsia="Roboto" w:hAnsi="Roboto"/>
          <w:color w:val="141618"/>
          <w:sz w:val="20"/>
          <w:szCs w:val="20"/>
          <w:shd w:fill="f9fafa" w:val="clear"/>
          <w:rtl w:val="0"/>
        </w:rPr>
        <w:t xml:space="preserve">Q26  :  True or False: The Cost Baseline is equal to the total of Activity Cost Estimates plus Contingency Reserves.</w:t>
      </w:r>
      <w:r w:rsidDel="00000000" w:rsidR="00000000" w:rsidRPr="00000000">
        <w:rPr>
          <w:rtl w:val="0"/>
        </w:rPr>
      </w:r>
    </w:p>
    <w:p w:rsidR="00000000" w:rsidDel="00000000" w:rsidP="00000000" w:rsidRDefault="00000000" w:rsidRPr="00000000" w14:paraId="000001B0">
      <w:pPr>
        <w:rPr>
          <w:color w:val="ff0000"/>
        </w:rPr>
      </w:pPr>
      <w:r w:rsidDel="00000000" w:rsidR="00000000" w:rsidRPr="00000000">
        <w:rPr>
          <w:color w:val="ff0000"/>
        </w:rPr>
        <w:drawing>
          <wp:inline distB="114300" distT="114300" distL="114300" distR="114300">
            <wp:extent cx="5731200" cy="1498600"/>
            <wp:effectExtent b="0" l="0" r="0" t="0"/>
            <wp:docPr id="228" name="image210.png"/>
            <a:graphic>
              <a:graphicData uri="http://schemas.openxmlformats.org/drawingml/2006/picture">
                <pic:pic>
                  <pic:nvPicPr>
                    <pic:cNvPr id="0" name="image210.png"/>
                    <pic:cNvPicPr preferRelativeResize="0"/>
                  </pic:nvPicPr>
                  <pic:blipFill>
                    <a:blip r:embed="rId149"/>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color w:val="ff0000"/>
        </w:rPr>
      </w:pPr>
      <w:r w:rsidDel="00000000" w:rsidR="00000000" w:rsidRPr="00000000">
        <w:rPr>
          <w:color w:val="ff0000"/>
          <w:rtl w:val="0"/>
        </w:rPr>
        <w:t xml:space="preserve">A. True</w:t>
      </w:r>
    </w:p>
    <w:p w:rsidR="00000000" w:rsidDel="00000000" w:rsidP="00000000" w:rsidRDefault="00000000" w:rsidRPr="00000000" w14:paraId="000001B2">
      <w:pPr>
        <w:rPr/>
      </w:pPr>
      <w:r w:rsidDel="00000000" w:rsidR="00000000" w:rsidRPr="00000000">
        <w:rPr>
          <w:rFonts w:ascii="Roboto" w:cs="Roboto" w:eastAsia="Roboto" w:hAnsi="Roboto"/>
          <w:color w:val="141618"/>
          <w:sz w:val="20"/>
          <w:szCs w:val="20"/>
          <w:shd w:fill="f9fafa" w:val="clear"/>
          <w:rtl w:val="0"/>
        </w:rPr>
        <w:t xml:space="preserve"> Q27 :  Earned value management integrates scope, cost, and schedule measures to:</w:t>
      </w:r>
      <w:r w:rsidDel="00000000" w:rsidR="00000000" w:rsidRPr="00000000">
        <w:rPr>
          <w:rtl w:val="0"/>
        </w:rPr>
      </w:r>
    </w:p>
    <w:p w:rsidR="00000000" w:rsidDel="00000000" w:rsidP="00000000" w:rsidRDefault="00000000" w:rsidRPr="00000000" w14:paraId="000001B3">
      <w:pPr>
        <w:pStyle w:val="Title"/>
        <w:rPr/>
      </w:pPr>
      <w:bookmarkStart w:colFirst="0" w:colLast="0" w:name="_qgyqp0ozprst" w:id="17"/>
      <w:bookmarkEnd w:id="17"/>
      <w:r w:rsidDel="00000000" w:rsidR="00000000" w:rsidRPr="00000000">
        <w:rPr/>
        <w:drawing>
          <wp:inline distB="114300" distT="114300" distL="114300" distR="114300">
            <wp:extent cx="4752975" cy="2009775"/>
            <wp:effectExtent b="0" l="0" r="0" t="0"/>
            <wp:docPr id="204" name="image206.png"/>
            <a:graphic>
              <a:graphicData uri="http://schemas.openxmlformats.org/drawingml/2006/picture">
                <pic:pic>
                  <pic:nvPicPr>
                    <pic:cNvPr id="0" name="image206.png"/>
                    <pic:cNvPicPr preferRelativeResize="0"/>
                  </pic:nvPicPr>
                  <pic:blipFill>
                    <a:blip r:embed="rId150"/>
                    <a:srcRect b="0" l="0" r="0" t="0"/>
                    <a:stretch>
                      <a:fillRect/>
                    </a:stretch>
                  </pic:blipFill>
                  <pic:spPr>
                    <a:xfrm>
                      <a:off x="0" y="0"/>
                      <a:ext cx="47529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color w:val="ff0000"/>
        </w:rPr>
      </w:pPr>
      <w:r w:rsidDel="00000000" w:rsidR="00000000" w:rsidRPr="00000000">
        <w:rPr>
          <w:color w:val="ff0000"/>
          <w:rtl w:val="0"/>
        </w:rPr>
        <w:t xml:space="preserve">D. assess project performance and progress.</w:t>
      </w:r>
    </w:p>
    <w:p w:rsidR="00000000" w:rsidDel="00000000" w:rsidP="00000000" w:rsidRDefault="00000000" w:rsidRPr="00000000" w14:paraId="000001B5">
      <w:pPr>
        <w:rPr/>
      </w:pPr>
      <w:r w:rsidDel="00000000" w:rsidR="00000000" w:rsidRPr="00000000">
        <w:rPr>
          <w:rFonts w:ascii="Roboto" w:cs="Roboto" w:eastAsia="Roboto" w:hAnsi="Roboto"/>
          <w:color w:val="141618"/>
          <w:sz w:val="20"/>
          <w:szCs w:val="20"/>
          <w:shd w:fill="f9fafa" w:val="clear"/>
          <w:rtl w:val="0"/>
        </w:rPr>
        <w:t xml:space="preserve"> Q28 : The discipline of quality management complements the discipline of project management. Both recognize the importance of:   </w:t>
      </w:r>
      <w:r w:rsidDel="00000000" w:rsidR="00000000" w:rsidRPr="00000000">
        <w:rPr>
          <w:rtl w:val="0"/>
        </w:rPr>
      </w:r>
    </w:p>
    <w:p w:rsidR="00000000" w:rsidDel="00000000" w:rsidP="00000000" w:rsidRDefault="00000000" w:rsidRPr="00000000" w14:paraId="000001B6">
      <w:pPr>
        <w:pStyle w:val="Title"/>
        <w:rPr/>
      </w:pPr>
      <w:bookmarkStart w:colFirst="0" w:colLast="0" w:name="_1czx9qhcwppb" w:id="18"/>
      <w:bookmarkEnd w:id="18"/>
      <w:r w:rsidDel="00000000" w:rsidR="00000000" w:rsidRPr="00000000">
        <w:rPr/>
        <w:drawing>
          <wp:inline distB="114300" distT="114300" distL="114300" distR="114300">
            <wp:extent cx="5731200" cy="1955800"/>
            <wp:effectExtent b="0" l="0" r="0" t="0"/>
            <wp:docPr id="73" name="image92.png"/>
            <a:graphic>
              <a:graphicData uri="http://schemas.openxmlformats.org/drawingml/2006/picture">
                <pic:pic>
                  <pic:nvPicPr>
                    <pic:cNvPr id="0" name="image92.png"/>
                    <pic:cNvPicPr preferRelativeResize="0"/>
                  </pic:nvPicPr>
                  <pic:blipFill>
                    <a:blip r:embed="rId15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color w:val="ff0000"/>
        </w:rPr>
      </w:pPr>
      <w:r w:rsidDel="00000000" w:rsidR="00000000" w:rsidRPr="00000000">
        <w:rPr>
          <w:color w:val="ff0000"/>
          <w:rtl w:val="0"/>
        </w:rPr>
        <w:t xml:space="preserve">A. Customer satisfaction, prevention over inspection, continuous improvement, and management responsibility</w:t>
      </w:r>
    </w:p>
    <w:p w:rsidR="00000000" w:rsidDel="00000000" w:rsidP="00000000" w:rsidRDefault="00000000" w:rsidRPr="00000000" w14:paraId="000001B8">
      <w:pPr>
        <w:rPr/>
      </w:pPr>
      <w:r w:rsidDel="00000000" w:rsidR="00000000" w:rsidRPr="00000000">
        <w:rPr>
          <w:rFonts w:ascii="Roboto" w:cs="Roboto" w:eastAsia="Roboto" w:hAnsi="Roboto"/>
          <w:color w:val="141618"/>
          <w:sz w:val="20"/>
          <w:szCs w:val="20"/>
          <w:shd w:fill="f9fafa" w:val="clear"/>
          <w:rtl w:val="0"/>
        </w:rPr>
        <w:t xml:space="preserve"> Q29 : True or False: Project quality focuses on the project management processes used to meet project objectives.</w:t>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1200" cy="1358900"/>
            <wp:effectExtent b="0" l="0" r="0" t="0"/>
            <wp:docPr id="284" name="image268.png"/>
            <a:graphic>
              <a:graphicData uri="http://schemas.openxmlformats.org/drawingml/2006/picture">
                <pic:pic>
                  <pic:nvPicPr>
                    <pic:cNvPr id="0" name="image268.png"/>
                    <pic:cNvPicPr preferRelativeResize="0"/>
                  </pic:nvPicPr>
                  <pic:blipFill>
                    <a:blip r:embed="rId15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color w:val="ff0000"/>
        </w:rPr>
      </w:pPr>
      <w:r w:rsidDel="00000000" w:rsidR="00000000" w:rsidRPr="00000000">
        <w:rPr>
          <w:color w:val="ff0000"/>
        </w:rPr>
        <w:drawing>
          <wp:inline distB="114300" distT="114300" distL="114300" distR="114300">
            <wp:extent cx="1843088" cy="580500"/>
            <wp:effectExtent b="0" l="0" r="0" t="0"/>
            <wp:docPr id="219" name="image201.png"/>
            <a:graphic>
              <a:graphicData uri="http://schemas.openxmlformats.org/drawingml/2006/picture">
                <pic:pic>
                  <pic:nvPicPr>
                    <pic:cNvPr id="0" name="image201.png"/>
                    <pic:cNvPicPr preferRelativeResize="0"/>
                  </pic:nvPicPr>
                  <pic:blipFill>
                    <a:blip r:embed="rId153"/>
                    <a:srcRect b="0" l="0" r="0" t="0"/>
                    <a:stretch>
                      <a:fillRect/>
                    </a:stretch>
                  </pic:blipFill>
                  <pic:spPr>
                    <a:xfrm>
                      <a:off x="0" y="0"/>
                      <a:ext cx="1843088" cy="580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color w:val="ff0000"/>
        </w:rPr>
      </w:pPr>
      <w:r w:rsidDel="00000000" w:rsidR="00000000" w:rsidRPr="00000000">
        <w:rPr>
          <w:color w:val="ff0000"/>
          <w:rtl w:val="0"/>
        </w:rPr>
        <w:t xml:space="preserve">B. True</w:t>
      </w:r>
    </w:p>
    <w:p w:rsidR="00000000" w:rsidDel="00000000" w:rsidP="00000000" w:rsidRDefault="00000000" w:rsidRPr="00000000" w14:paraId="000001B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Q30  : True or False: The Process Improvement Plan is a component of the project management plan that details how project management and development processes are to be analyzed in order to identify how to increase their value.</w:t>
      </w:r>
    </w:p>
    <w:p w:rsidR="00000000" w:rsidDel="00000000" w:rsidP="00000000" w:rsidRDefault="00000000" w:rsidRPr="00000000" w14:paraId="000001BD">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62100"/>
            <wp:effectExtent b="0" l="0" r="0" t="0"/>
            <wp:docPr id="242" name="image222.png"/>
            <a:graphic>
              <a:graphicData uri="http://schemas.openxmlformats.org/drawingml/2006/picture">
                <pic:pic>
                  <pic:nvPicPr>
                    <pic:cNvPr id="0" name="image222.png"/>
                    <pic:cNvPicPr preferRelativeResize="0"/>
                  </pic:nvPicPr>
                  <pic:blipFill>
                    <a:blip r:embed="rId15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color w:val="ff0000"/>
        </w:rPr>
      </w:pPr>
      <w:r w:rsidDel="00000000" w:rsidR="00000000" w:rsidRPr="00000000">
        <w:rPr>
          <w:color w:val="ff0000"/>
        </w:rPr>
        <w:drawing>
          <wp:inline distB="114300" distT="114300" distL="114300" distR="114300">
            <wp:extent cx="2290763" cy="572691"/>
            <wp:effectExtent b="0" l="0" r="0" t="0"/>
            <wp:docPr id="129"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2290763" cy="57269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color w:val="ff0000"/>
        </w:rPr>
      </w:pPr>
      <w:r w:rsidDel="00000000" w:rsidR="00000000" w:rsidRPr="00000000">
        <w:rPr>
          <w:color w:val="ff0000"/>
          <w:rtl w:val="0"/>
        </w:rPr>
        <w:t xml:space="preserve">B. True</w:t>
      </w:r>
    </w:p>
    <w:p w:rsidR="00000000" w:rsidDel="00000000" w:rsidP="00000000" w:rsidRDefault="00000000" w:rsidRPr="00000000" w14:paraId="000001C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Q31  :   True or False: Performing quality assurance within the context of a project involves taking actions to eliminate causes of unsatisfactory project performance.</w:t>
      </w:r>
    </w:p>
    <w:p w:rsidR="00000000" w:rsidDel="00000000" w:rsidP="00000000" w:rsidRDefault="00000000" w:rsidRPr="00000000" w14:paraId="000001C1">
      <w:pPr>
        <w:rPr>
          <w:color w:val="ff0000"/>
        </w:rPr>
      </w:pPr>
      <w:r w:rsidDel="00000000" w:rsidR="00000000" w:rsidRPr="00000000">
        <w:rPr>
          <w:color w:val="ff0000"/>
        </w:rPr>
        <w:drawing>
          <wp:inline distB="114300" distT="114300" distL="114300" distR="114300">
            <wp:extent cx="5731200" cy="1562100"/>
            <wp:effectExtent b="0" l="0" r="0" t="0"/>
            <wp:docPr id="118" name="image102.png"/>
            <a:graphic>
              <a:graphicData uri="http://schemas.openxmlformats.org/drawingml/2006/picture">
                <pic:pic>
                  <pic:nvPicPr>
                    <pic:cNvPr id="0" name="image102.png"/>
                    <pic:cNvPicPr preferRelativeResize="0"/>
                  </pic:nvPicPr>
                  <pic:blipFill>
                    <a:blip r:embed="rId15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color w:val="ff0000"/>
        </w:rPr>
      </w:pPr>
      <w:commentRangeStart w:id="0"/>
      <w:r w:rsidDel="00000000" w:rsidR="00000000" w:rsidRPr="00000000">
        <w:rPr>
          <w:color w:val="ff0000"/>
          <w:rtl w:val="0"/>
        </w:rPr>
        <w:t xml:space="preserve">B. True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C3">
      <w:pPr>
        <w:rPr>
          <w:color w:val="ff0000"/>
        </w:rPr>
      </w:pPr>
      <w:r w:rsidDel="00000000" w:rsidR="00000000" w:rsidRPr="00000000">
        <w:rPr>
          <w:rFonts w:ascii="Roboto" w:cs="Roboto" w:eastAsia="Roboto" w:hAnsi="Roboto"/>
          <w:color w:val="141618"/>
          <w:sz w:val="20"/>
          <w:szCs w:val="20"/>
          <w:shd w:fill="f9fafa" w:val="clear"/>
          <w:rtl w:val="0"/>
        </w:rPr>
        <w:t xml:space="preserve">Q32  :   True or False: Performing quality control within the context of a project involves taking actions to eliminate causes of unsatisfactory project performance.</w:t>
      </w:r>
      <w:r w:rsidDel="00000000" w:rsidR="00000000" w:rsidRPr="00000000">
        <w:rPr>
          <w:rtl w:val="0"/>
        </w:rPr>
      </w:r>
    </w:p>
    <w:p w:rsidR="00000000" w:rsidDel="00000000" w:rsidP="00000000" w:rsidRDefault="00000000" w:rsidRPr="00000000" w14:paraId="000001C4">
      <w:pPr>
        <w:rPr>
          <w:color w:val="ff0000"/>
        </w:rPr>
      </w:pPr>
      <w:r w:rsidDel="00000000" w:rsidR="00000000" w:rsidRPr="00000000">
        <w:rPr>
          <w:rtl w:val="0"/>
        </w:rPr>
      </w:r>
    </w:p>
    <w:p w:rsidR="00000000" w:rsidDel="00000000" w:rsidP="00000000" w:rsidRDefault="00000000" w:rsidRPr="00000000" w14:paraId="000001C5">
      <w:pPr>
        <w:pStyle w:val="Title"/>
        <w:rPr/>
      </w:pPr>
      <w:bookmarkStart w:colFirst="0" w:colLast="0" w:name="_do13wzfb57y7" w:id="19"/>
      <w:bookmarkEnd w:id="19"/>
      <w:r w:rsidDel="00000000" w:rsidR="00000000" w:rsidRPr="00000000">
        <w:rPr/>
        <w:drawing>
          <wp:inline distB="114300" distT="114300" distL="114300" distR="114300">
            <wp:extent cx="5731200" cy="1447800"/>
            <wp:effectExtent b="0" l="0" r="0" t="0"/>
            <wp:docPr id="42" name="image23.png"/>
            <a:graphic>
              <a:graphicData uri="http://schemas.openxmlformats.org/drawingml/2006/picture">
                <pic:pic>
                  <pic:nvPicPr>
                    <pic:cNvPr id="0" name="image23.png"/>
                    <pic:cNvPicPr preferRelativeResize="0"/>
                  </pic:nvPicPr>
                  <pic:blipFill>
                    <a:blip r:embed="rId15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color w:val="ff0000"/>
          <w:rtl w:val="0"/>
        </w:rPr>
        <w:t xml:space="preserve">B. True</w:t>
      </w:r>
      <w:r w:rsidDel="00000000" w:rsidR="00000000" w:rsidRPr="00000000">
        <w:rPr>
          <w:rtl w:val="0"/>
        </w:rPr>
      </w:r>
    </w:p>
    <w:p w:rsidR="00000000" w:rsidDel="00000000" w:rsidP="00000000" w:rsidRDefault="00000000" w:rsidRPr="00000000" w14:paraId="000001C7">
      <w:pPr>
        <w:rPr>
          <w:color w:val="ff0000"/>
        </w:rPr>
      </w:pPr>
      <w:r w:rsidDel="00000000" w:rsidR="00000000" w:rsidRPr="00000000">
        <w:rPr>
          <w:rFonts w:ascii="Roboto" w:cs="Roboto" w:eastAsia="Roboto" w:hAnsi="Roboto"/>
          <w:color w:val="141618"/>
          <w:sz w:val="20"/>
          <w:szCs w:val="20"/>
          <w:shd w:fill="f9fafa" w:val="clear"/>
          <w:rtl w:val="0"/>
        </w:rPr>
        <w:t xml:space="preserve"> Q33  :   True or False: Project Human Resource Management includes the processes that define the tasks and assign them to suitable resources, and motivate project team to complete the tasks.</w:t>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1200" cy="1587500"/>
            <wp:effectExtent b="0" l="0" r="0" t="0"/>
            <wp:docPr id="6"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color w:val="ff0000"/>
          <w:rtl w:val="0"/>
        </w:rPr>
        <w:t xml:space="preserve">B. True</w:t>
      </w:r>
      <w:r w:rsidDel="00000000" w:rsidR="00000000" w:rsidRPr="00000000">
        <w:rPr>
          <w:rtl w:val="0"/>
        </w:rPr>
      </w:r>
    </w:p>
    <w:p w:rsidR="00000000" w:rsidDel="00000000" w:rsidP="00000000" w:rsidRDefault="00000000" w:rsidRPr="00000000" w14:paraId="000001CA">
      <w:pPr>
        <w:rPr>
          <w:color w:val="ff0000"/>
        </w:rPr>
      </w:pPr>
      <w:r w:rsidDel="00000000" w:rsidR="00000000" w:rsidRPr="00000000">
        <w:rPr>
          <w:rFonts w:ascii="Roboto" w:cs="Roboto" w:eastAsia="Roboto" w:hAnsi="Roboto"/>
          <w:color w:val="141618"/>
          <w:sz w:val="20"/>
          <w:szCs w:val="20"/>
          <w:shd w:fill="f9fafa" w:val="clear"/>
          <w:rtl w:val="0"/>
        </w:rPr>
        <w:t xml:space="preserve">Q34   :   True or False: Conflict management is the process by which the project manager uses appropriate managerial techniques to deal with the inevitable disagreements that develop among those working toward project accomplishment.</w:t>
      </w:r>
      <w:r w:rsidDel="00000000" w:rsidR="00000000" w:rsidRPr="00000000">
        <w:rPr>
          <w:rtl w:val="0"/>
        </w:rPr>
      </w:r>
    </w:p>
    <w:p w:rsidR="00000000" w:rsidDel="00000000" w:rsidP="00000000" w:rsidRDefault="00000000" w:rsidRPr="00000000" w14:paraId="000001CB">
      <w:pPr>
        <w:pStyle w:val="Title"/>
        <w:rPr/>
      </w:pPr>
      <w:bookmarkStart w:colFirst="0" w:colLast="0" w:name="_msp4jrlzp9tp" w:id="20"/>
      <w:bookmarkEnd w:id="20"/>
      <w:r w:rsidDel="00000000" w:rsidR="00000000" w:rsidRPr="00000000">
        <w:rPr/>
        <w:drawing>
          <wp:inline distB="114300" distT="114300" distL="114300" distR="114300">
            <wp:extent cx="5731200" cy="1409700"/>
            <wp:effectExtent b="0" l="0" r="0" t="0"/>
            <wp:docPr id="106" name="image101.png"/>
            <a:graphic>
              <a:graphicData uri="http://schemas.openxmlformats.org/drawingml/2006/picture">
                <pic:pic>
                  <pic:nvPicPr>
                    <pic:cNvPr id="0" name="image101.png"/>
                    <pic:cNvPicPr preferRelativeResize="0"/>
                  </pic:nvPicPr>
                  <pic:blipFill>
                    <a:blip r:embed="rId15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color w:val="ff0000"/>
          <w:rtl w:val="0"/>
        </w:rPr>
        <w:t xml:space="preserve">B. True</w:t>
      </w:r>
      <w:r w:rsidDel="00000000" w:rsidR="00000000" w:rsidRPr="00000000">
        <w:rPr>
          <w:rtl w:val="0"/>
        </w:rPr>
      </w:r>
    </w:p>
    <w:p w:rsidR="00000000" w:rsidDel="00000000" w:rsidP="00000000" w:rsidRDefault="00000000" w:rsidRPr="00000000" w14:paraId="000001CD">
      <w:pPr>
        <w:rPr/>
      </w:pPr>
      <w:r w:rsidDel="00000000" w:rsidR="00000000" w:rsidRPr="00000000">
        <w:rPr>
          <w:rFonts w:ascii="Roboto" w:cs="Roboto" w:eastAsia="Roboto" w:hAnsi="Roboto"/>
          <w:color w:val="141618"/>
          <w:sz w:val="20"/>
          <w:szCs w:val="20"/>
          <w:shd w:fill="f9fafa" w:val="clear"/>
          <w:rtl w:val="0"/>
        </w:rPr>
        <w:t xml:space="preserve">Q35   :    Two team members disagree on how to solve a project issue. They express their disagreement and then engage in a professional debate. This is an example of:</w:t>
      </w:r>
      <w:r w:rsidDel="00000000" w:rsidR="00000000" w:rsidRPr="00000000">
        <w:rPr>
          <w:rtl w:val="0"/>
        </w:rPr>
      </w:r>
    </w:p>
    <w:p w:rsidR="00000000" w:rsidDel="00000000" w:rsidP="00000000" w:rsidRDefault="00000000" w:rsidRPr="00000000" w14:paraId="000001CE">
      <w:pPr>
        <w:pStyle w:val="Title"/>
        <w:rPr/>
      </w:pPr>
      <w:bookmarkStart w:colFirst="0" w:colLast="0" w:name="_ka8ousldedfz" w:id="21"/>
      <w:bookmarkEnd w:id="21"/>
      <w:r w:rsidDel="00000000" w:rsidR="00000000" w:rsidRPr="00000000">
        <w:rPr/>
        <w:drawing>
          <wp:inline distB="114300" distT="114300" distL="114300" distR="114300">
            <wp:extent cx="5731200" cy="1816100"/>
            <wp:effectExtent b="0" l="0" r="0" t="0"/>
            <wp:docPr id="155" name="image151.png"/>
            <a:graphic>
              <a:graphicData uri="http://schemas.openxmlformats.org/drawingml/2006/picture">
                <pic:pic>
                  <pic:nvPicPr>
                    <pic:cNvPr id="0" name="image151.png"/>
                    <pic:cNvPicPr preferRelativeResize="0"/>
                  </pic:nvPicPr>
                  <pic:blipFill>
                    <a:blip r:embed="rId16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color w:val="ff0000"/>
        </w:rPr>
      </w:pPr>
      <w:r w:rsidDel="00000000" w:rsidR="00000000" w:rsidRPr="00000000">
        <w:rPr>
          <w:color w:val="ff0000"/>
          <w:rtl w:val="0"/>
        </w:rPr>
        <w:t xml:space="preserve">C. Healthy conflict.</w:t>
      </w:r>
    </w:p>
    <w:p w:rsidR="00000000" w:rsidDel="00000000" w:rsidP="00000000" w:rsidRDefault="00000000" w:rsidRPr="00000000" w14:paraId="000001D0">
      <w:pPr>
        <w:rPr/>
      </w:pPr>
      <w:r w:rsidDel="00000000" w:rsidR="00000000" w:rsidRPr="00000000">
        <w:rPr>
          <w:rFonts w:ascii="Roboto" w:cs="Roboto" w:eastAsia="Roboto" w:hAnsi="Roboto"/>
          <w:color w:val="141618"/>
          <w:sz w:val="20"/>
          <w:szCs w:val="20"/>
          <w:shd w:fill="f9fafa" w:val="clear"/>
          <w:rtl w:val="0"/>
        </w:rPr>
        <w:t xml:space="preserve">Q36   :    Which one of these is not the approaches to conflict discussed in the Project Human Resources Management Lesson?</w:t>
      </w:r>
      <w:r w:rsidDel="00000000" w:rsidR="00000000" w:rsidRPr="00000000">
        <w:rPr>
          <w:rtl w:val="0"/>
        </w:rPr>
      </w:r>
    </w:p>
    <w:p w:rsidR="00000000" w:rsidDel="00000000" w:rsidP="00000000" w:rsidRDefault="00000000" w:rsidRPr="00000000" w14:paraId="000001D1">
      <w:pPr>
        <w:rPr>
          <w:color w:val="ff0000"/>
        </w:rPr>
      </w:pPr>
      <w:r w:rsidDel="00000000" w:rsidR="00000000" w:rsidRPr="00000000">
        <w:rPr>
          <w:color w:val="ff0000"/>
        </w:rPr>
        <w:drawing>
          <wp:inline distB="114300" distT="114300" distL="114300" distR="114300">
            <wp:extent cx="5731200" cy="1955800"/>
            <wp:effectExtent b="0" l="0" r="0" t="0"/>
            <wp:docPr id="195" name="image190.png"/>
            <a:graphic>
              <a:graphicData uri="http://schemas.openxmlformats.org/drawingml/2006/picture">
                <pic:pic>
                  <pic:nvPicPr>
                    <pic:cNvPr id="0" name="image190.png"/>
                    <pic:cNvPicPr preferRelativeResize="0"/>
                  </pic:nvPicPr>
                  <pic:blipFill>
                    <a:blip r:embed="rId16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color w:val="ff0000"/>
        </w:rPr>
      </w:pPr>
      <w:r w:rsidDel="00000000" w:rsidR="00000000" w:rsidRPr="00000000">
        <w:rPr>
          <w:color w:val="ff0000"/>
          <w:rtl w:val="0"/>
        </w:rPr>
        <w:t xml:space="preserve">F. Uninteresting</w:t>
      </w:r>
    </w:p>
    <w:p w:rsidR="00000000" w:rsidDel="00000000" w:rsidP="00000000" w:rsidRDefault="00000000" w:rsidRPr="00000000" w14:paraId="000001D3">
      <w:pPr>
        <w:rPr/>
      </w:pPr>
      <w:r w:rsidDel="00000000" w:rsidR="00000000" w:rsidRPr="00000000">
        <w:rPr>
          <w:rFonts w:ascii="Roboto" w:cs="Roboto" w:eastAsia="Roboto" w:hAnsi="Roboto"/>
          <w:color w:val="141618"/>
          <w:sz w:val="20"/>
          <w:szCs w:val="20"/>
          <w:shd w:fill="f9fafa" w:val="clear"/>
          <w:rtl w:val="0"/>
        </w:rPr>
        <w:t xml:space="preserve">Q37   :    What does RAM stand for:</w:t>
      </w:r>
      <w:r w:rsidDel="00000000" w:rsidR="00000000" w:rsidRPr="00000000">
        <w:rPr>
          <w:rtl w:val="0"/>
        </w:rPr>
      </w:r>
    </w:p>
    <w:p w:rsidR="00000000" w:rsidDel="00000000" w:rsidP="00000000" w:rsidRDefault="00000000" w:rsidRPr="00000000" w14:paraId="000001D4">
      <w:pPr>
        <w:rPr>
          <w:color w:val="ff0000"/>
        </w:rPr>
      </w:pPr>
      <w:r w:rsidDel="00000000" w:rsidR="00000000" w:rsidRPr="00000000">
        <w:rPr>
          <w:color w:val="ff0000"/>
        </w:rPr>
        <w:drawing>
          <wp:inline distB="114300" distT="114300" distL="114300" distR="114300">
            <wp:extent cx="2876550" cy="2152650"/>
            <wp:effectExtent b="0" l="0" r="0" t="0"/>
            <wp:docPr id="43" name="image45.png"/>
            <a:graphic>
              <a:graphicData uri="http://schemas.openxmlformats.org/drawingml/2006/picture">
                <pic:pic>
                  <pic:nvPicPr>
                    <pic:cNvPr id="0" name="image45.png"/>
                    <pic:cNvPicPr preferRelativeResize="0"/>
                  </pic:nvPicPr>
                  <pic:blipFill>
                    <a:blip r:embed="rId162"/>
                    <a:srcRect b="0" l="0" r="0" t="0"/>
                    <a:stretch>
                      <a:fillRect/>
                    </a:stretch>
                  </pic:blipFill>
                  <pic:spPr>
                    <a:xfrm>
                      <a:off x="0" y="0"/>
                      <a:ext cx="28765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color w:val="ff0000"/>
        </w:rPr>
      </w:pPr>
      <w:r w:rsidDel="00000000" w:rsidR="00000000" w:rsidRPr="00000000">
        <w:rPr>
          <w:color w:val="ff0000"/>
          <w:rtl w:val="0"/>
        </w:rPr>
        <w:t xml:space="preserve">D. Responsibility Assignment Matrix</w:t>
      </w:r>
    </w:p>
    <w:p w:rsidR="00000000" w:rsidDel="00000000" w:rsidP="00000000" w:rsidRDefault="00000000" w:rsidRPr="00000000" w14:paraId="000001D6">
      <w:pPr>
        <w:rPr>
          <w:color w:val="ff0000"/>
        </w:rPr>
      </w:pPr>
      <w:r w:rsidDel="00000000" w:rsidR="00000000" w:rsidRPr="00000000">
        <w:rPr>
          <w:rFonts w:ascii="Roboto" w:cs="Roboto" w:eastAsia="Roboto" w:hAnsi="Roboto"/>
          <w:color w:val="141618"/>
          <w:sz w:val="20"/>
          <w:szCs w:val="20"/>
          <w:shd w:fill="f9fafa" w:val="clear"/>
          <w:rtl w:val="0"/>
        </w:rPr>
        <w:t xml:space="preserve">Q38   :   :</w:t>
      </w:r>
      <w:r w:rsidDel="00000000" w:rsidR="00000000" w:rsidRPr="00000000">
        <w:rPr>
          <w:rtl w:val="0"/>
        </w:rPr>
      </w:r>
    </w:p>
    <w:p w:rsidR="00000000" w:rsidDel="00000000" w:rsidP="00000000" w:rsidRDefault="00000000" w:rsidRPr="00000000" w14:paraId="000001D7">
      <w:pPr>
        <w:rPr>
          <w:color w:val="ff0000"/>
        </w:rPr>
      </w:pPr>
      <w:r w:rsidDel="00000000" w:rsidR="00000000" w:rsidRPr="00000000">
        <w:rPr>
          <w:color w:val="ff0000"/>
        </w:rPr>
        <w:drawing>
          <wp:inline distB="114300" distT="114300" distL="114300" distR="114300">
            <wp:extent cx="5257800" cy="1666875"/>
            <wp:effectExtent b="0" l="0" r="0" t="0"/>
            <wp:docPr id="25"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52578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color w:val="ff0000"/>
        </w:rPr>
      </w:pPr>
      <w:r w:rsidDel="00000000" w:rsidR="00000000" w:rsidRPr="00000000">
        <w:rPr>
          <w:color w:val="ff0000"/>
          <w:rtl w:val="0"/>
        </w:rPr>
        <w:t xml:space="preserve">B. True</w:t>
      </w:r>
    </w:p>
    <w:p w:rsidR="00000000" w:rsidDel="00000000" w:rsidP="00000000" w:rsidRDefault="00000000" w:rsidRPr="00000000" w14:paraId="000001D9">
      <w:pPr>
        <w:rPr>
          <w:color w:val="ff0000"/>
        </w:rPr>
      </w:pPr>
      <w:r w:rsidDel="00000000" w:rsidR="00000000" w:rsidRPr="00000000">
        <w:rPr>
          <w:rFonts w:ascii="Roboto" w:cs="Roboto" w:eastAsia="Roboto" w:hAnsi="Roboto"/>
          <w:color w:val="141618"/>
          <w:sz w:val="20"/>
          <w:szCs w:val="20"/>
          <w:shd w:fill="f9fafa" w:val="clear"/>
          <w:rtl w:val="0"/>
        </w:rPr>
        <w:t xml:space="preserve">  Q39  :    You are beginning to staff your project. Which of the following will NOT be used in developing and/or communicating roles and responsibilities?</w:t>
      </w:r>
      <w:r w:rsidDel="00000000" w:rsidR="00000000" w:rsidRPr="00000000">
        <w:rPr>
          <w:rtl w:val="0"/>
        </w:rPr>
      </w:r>
    </w:p>
    <w:p w:rsidR="00000000" w:rsidDel="00000000" w:rsidP="00000000" w:rsidRDefault="00000000" w:rsidRPr="00000000" w14:paraId="000001DA">
      <w:pPr>
        <w:rPr>
          <w:color w:val="ff0000"/>
        </w:rPr>
      </w:pPr>
      <w:r w:rsidDel="00000000" w:rsidR="00000000" w:rsidRPr="00000000">
        <w:rPr>
          <w:color w:val="ff0000"/>
        </w:rPr>
        <w:drawing>
          <wp:inline distB="114300" distT="114300" distL="114300" distR="114300">
            <wp:extent cx="5731200" cy="1854200"/>
            <wp:effectExtent b="0" l="0" r="0" t="0"/>
            <wp:docPr id="79" name="image90.png"/>
            <a:graphic>
              <a:graphicData uri="http://schemas.openxmlformats.org/drawingml/2006/picture">
                <pic:pic>
                  <pic:nvPicPr>
                    <pic:cNvPr id="0" name="image90.png"/>
                    <pic:cNvPicPr preferRelativeResize="0"/>
                  </pic:nvPicPr>
                  <pic:blipFill>
                    <a:blip r:embed="rId16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color w:val="ff0000"/>
        </w:rPr>
      </w:pPr>
      <w:r w:rsidDel="00000000" w:rsidR="00000000" w:rsidRPr="00000000">
        <w:rPr>
          <w:color w:val="ff0000"/>
          <w:rtl w:val="0"/>
        </w:rPr>
        <w:t xml:space="preserve">B. Run chart</w:t>
      </w:r>
      <w:r w:rsidDel="00000000" w:rsidR="00000000" w:rsidRPr="00000000">
        <w:rPr>
          <w:rtl w:val="0"/>
        </w:rPr>
      </w:r>
    </w:p>
    <w:p w:rsidR="00000000" w:rsidDel="00000000" w:rsidP="00000000" w:rsidRDefault="00000000" w:rsidRPr="00000000" w14:paraId="000001DC">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DD">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Q40  :  Lateral communication is communication to/from:</w:t>
      </w:r>
    </w:p>
    <w:p w:rsidR="00000000" w:rsidDel="00000000" w:rsidP="00000000" w:rsidRDefault="00000000" w:rsidRPr="00000000" w14:paraId="000001DE">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3333750" cy="2133600"/>
            <wp:effectExtent b="0" l="0" r="0" t="0"/>
            <wp:docPr id="33" name="image32.png"/>
            <a:graphic>
              <a:graphicData uri="http://schemas.openxmlformats.org/drawingml/2006/picture">
                <pic:pic>
                  <pic:nvPicPr>
                    <pic:cNvPr id="0" name="image32.png"/>
                    <pic:cNvPicPr preferRelativeResize="0"/>
                  </pic:nvPicPr>
                  <pic:blipFill>
                    <a:blip r:embed="rId165"/>
                    <a:srcRect b="0" l="0" r="0" t="0"/>
                    <a:stretch>
                      <a:fillRect/>
                    </a:stretch>
                  </pic:blipFill>
                  <pic:spPr>
                    <a:xfrm>
                      <a:off x="0" y="0"/>
                      <a:ext cx="33337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color w:val="ff0000"/>
        </w:rPr>
      </w:pPr>
      <w:r w:rsidDel="00000000" w:rsidR="00000000" w:rsidRPr="00000000">
        <w:rPr>
          <w:color w:val="ff0000"/>
          <w:rtl w:val="0"/>
        </w:rPr>
        <w:t xml:space="preserve">D. Your peers.</w:t>
      </w:r>
    </w:p>
    <w:p w:rsidR="00000000" w:rsidDel="00000000" w:rsidP="00000000" w:rsidRDefault="00000000" w:rsidRPr="00000000" w14:paraId="000001E0">
      <w:pPr>
        <w:rPr>
          <w:color w:val="ff0000"/>
        </w:rPr>
      </w:pPr>
      <w:r w:rsidDel="00000000" w:rsidR="00000000" w:rsidRPr="00000000">
        <w:rPr>
          <w:rtl w:val="0"/>
        </w:rPr>
      </w:r>
    </w:p>
    <w:p w:rsidR="00000000" w:rsidDel="00000000" w:rsidP="00000000" w:rsidRDefault="00000000" w:rsidRPr="00000000" w14:paraId="000001E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Q41  : Who should take the most responsibility for clear and effective communication?</w:t>
      </w:r>
    </w:p>
    <w:p w:rsidR="00000000" w:rsidDel="00000000" w:rsidP="00000000" w:rsidRDefault="00000000" w:rsidRPr="00000000" w14:paraId="000001E2">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467350" cy="2038350"/>
            <wp:effectExtent b="0" l="0" r="0" t="0"/>
            <wp:docPr id="12" name="image7.png"/>
            <a:graphic>
              <a:graphicData uri="http://schemas.openxmlformats.org/drawingml/2006/picture">
                <pic:pic>
                  <pic:nvPicPr>
                    <pic:cNvPr id="0" name="image7.png"/>
                    <pic:cNvPicPr preferRelativeResize="0"/>
                  </pic:nvPicPr>
                  <pic:blipFill>
                    <a:blip r:embed="rId166"/>
                    <a:srcRect b="0" l="0" r="0" t="0"/>
                    <a:stretch>
                      <a:fillRect/>
                    </a:stretch>
                  </pic:blipFill>
                  <pic:spPr>
                    <a:xfrm>
                      <a:off x="0" y="0"/>
                      <a:ext cx="54673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Roboto" w:cs="Roboto" w:eastAsia="Roboto" w:hAnsi="Roboto"/>
          <w:color w:val="141618"/>
          <w:sz w:val="20"/>
          <w:szCs w:val="20"/>
          <w:shd w:fill="f9fafa" w:val="clear"/>
        </w:rPr>
      </w:pPr>
      <w:r w:rsidDel="00000000" w:rsidR="00000000" w:rsidRPr="00000000">
        <w:rPr>
          <w:color w:val="ff0000"/>
          <w:rtl w:val="0"/>
        </w:rPr>
        <w:t xml:space="preserve">C. The sender and the receiver</w:t>
      </w:r>
      <w:r w:rsidDel="00000000" w:rsidR="00000000" w:rsidRPr="00000000">
        <w:rPr>
          <w:rtl w:val="0"/>
        </w:rPr>
      </w:r>
    </w:p>
    <w:p w:rsidR="00000000" w:rsidDel="00000000" w:rsidP="00000000" w:rsidRDefault="00000000" w:rsidRPr="00000000" w14:paraId="000001E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Q42  : During status review meetings to evaluate project performance and progress, which tool or technique is NOT preferred to use?</w:t>
      </w:r>
    </w:p>
    <w:p w:rsidR="00000000" w:rsidDel="00000000" w:rsidP="00000000" w:rsidRDefault="00000000" w:rsidRPr="00000000" w14:paraId="000001E5">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727200"/>
            <wp:effectExtent b="0" l="0" r="0" t="0"/>
            <wp:docPr id="177" name="image184.png"/>
            <a:graphic>
              <a:graphicData uri="http://schemas.openxmlformats.org/drawingml/2006/picture">
                <pic:pic>
                  <pic:nvPicPr>
                    <pic:cNvPr id="0" name="image184.png"/>
                    <pic:cNvPicPr preferRelativeResize="0"/>
                  </pic:nvPicPr>
                  <pic:blipFill>
                    <a:blip r:embed="rId167"/>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Roboto" w:cs="Roboto" w:eastAsia="Roboto" w:hAnsi="Roboto"/>
          <w:color w:val="141618"/>
          <w:sz w:val="20"/>
          <w:szCs w:val="20"/>
          <w:shd w:fill="f9fafa" w:val="clear"/>
        </w:rPr>
      </w:pPr>
      <w:r w:rsidDel="00000000" w:rsidR="00000000" w:rsidRPr="00000000">
        <w:rPr>
          <w:color w:val="ff0000"/>
          <w:rtl w:val="0"/>
        </w:rPr>
        <w:t xml:space="preserve">D. Requirement analysis</w:t>
      </w:r>
      <w:r w:rsidDel="00000000" w:rsidR="00000000" w:rsidRPr="00000000">
        <w:rPr>
          <w:rtl w:val="0"/>
        </w:rPr>
      </w:r>
    </w:p>
    <w:p w:rsidR="00000000" w:rsidDel="00000000" w:rsidP="00000000" w:rsidRDefault="00000000" w:rsidRPr="00000000" w14:paraId="000001E7">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E8">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Q43  :  True or False: A positive risk is an opportunity; a negative risk is a threat.</w:t>
      </w:r>
    </w:p>
    <w:p w:rsidR="00000000" w:rsidDel="00000000" w:rsidP="00000000" w:rsidRDefault="00000000" w:rsidRPr="00000000" w14:paraId="000001E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886325" cy="1724025"/>
            <wp:effectExtent b="0" l="0" r="0" t="0"/>
            <wp:docPr id="176" name="image164.png"/>
            <a:graphic>
              <a:graphicData uri="http://schemas.openxmlformats.org/drawingml/2006/picture">
                <pic:pic>
                  <pic:nvPicPr>
                    <pic:cNvPr id="0" name="image164.png"/>
                    <pic:cNvPicPr preferRelativeResize="0"/>
                  </pic:nvPicPr>
                  <pic:blipFill>
                    <a:blip r:embed="rId168"/>
                    <a:srcRect b="0" l="0" r="0" t="0"/>
                    <a:stretch>
                      <a:fillRect/>
                    </a:stretch>
                  </pic:blipFill>
                  <pic:spPr>
                    <a:xfrm>
                      <a:off x="0" y="0"/>
                      <a:ext cx="48863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color w:val="ff0000"/>
        </w:rPr>
      </w:pPr>
      <w:r w:rsidDel="00000000" w:rsidR="00000000" w:rsidRPr="00000000">
        <w:rPr>
          <w:color w:val="ff0000"/>
          <w:rtl w:val="0"/>
        </w:rPr>
        <w:t xml:space="preserve">B. True</w:t>
      </w:r>
    </w:p>
    <w:p w:rsidR="00000000" w:rsidDel="00000000" w:rsidP="00000000" w:rsidRDefault="00000000" w:rsidRPr="00000000" w14:paraId="000001EB">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Q44  :  Which element should NOT be included in risk management plan?</w:t>
      </w:r>
    </w:p>
    <w:p w:rsidR="00000000" w:rsidDel="00000000" w:rsidP="00000000" w:rsidRDefault="00000000" w:rsidRPr="00000000" w14:paraId="000001E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781550" cy="2057400"/>
            <wp:effectExtent b="0" l="0" r="0" t="0"/>
            <wp:docPr id="91" name="image111.png"/>
            <a:graphic>
              <a:graphicData uri="http://schemas.openxmlformats.org/drawingml/2006/picture">
                <pic:pic>
                  <pic:nvPicPr>
                    <pic:cNvPr id="0" name="image111.png"/>
                    <pic:cNvPicPr preferRelativeResize="0"/>
                  </pic:nvPicPr>
                  <pic:blipFill>
                    <a:blip r:embed="rId169"/>
                    <a:srcRect b="0" l="0" r="0" t="0"/>
                    <a:stretch>
                      <a:fillRect/>
                    </a:stretch>
                  </pic:blipFill>
                  <pic:spPr>
                    <a:xfrm>
                      <a:off x="0" y="0"/>
                      <a:ext cx="47815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Roboto" w:cs="Roboto" w:eastAsia="Roboto" w:hAnsi="Roboto"/>
          <w:color w:val="141618"/>
          <w:sz w:val="20"/>
          <w:szCs w:val="20"/>
          <w:shd w:fill="f9fafa" w:val="clear"/>
        </w:rPr>
      </w:pPr>
      <w:r w:rsidDel="00000000" w:rsidR="00000000" w:rsidRPr="00000000">
        <w:rPr>
          <w:color w:val="ff0000"/>
          <w:rtl w:val="0"/>
        </w:rPr>
        <w:t xml:space="preserve">D. Risk Register</w:t>
      </w:r>
      <w:r w:rsidDel="00000000" w:rsidR="00000000" w:rsidRPr="00000000">
        <w:rPr>
          <w:rtl w:val="0"/>
        </w:rPr>
      </w:r>
    </w:p>
    <w:p w:rsidR="00000000" w:rsidDel="00000000" w:rsidP="00000000" w:rsidRDefault="00000000" w:rsidRPr="00000000" w14:paraId="000001EE">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EF">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Q45  : If the response you choose is to transfer a risk this means that:</w:t>
      </w:r>
    </w:p>
    <w:p w:rsidR="00000000" w:rsidDel="00000000" w:rsidP="00000000" w:rsidRDefault="00000000" w:rsidRPr="00000000" w14:paraId="000001F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886325" cy="2038350"/>
            <wp:effectExtent b="0" l="0" r="0" t="0"/>
            <wp:docPr id="276" name="image265.png"/>
            <a:graphic>
              <a:graphicData uri="http://schemas.openxmlformats.org/drawingml/2006/picture">
                <pic:pic>
                  <pic:nvPicPr>
                    <pic:cNvPr id="0" name="image265.png"/>
                    <pic:cNvPicPr preferRelativeResize="0"/>
                  </pic:nvPicPr>
                  <pic:blipFill>
                    <a:blip r:embed="rId170"/>
                    <a:srcRect b="0" l="0" r="0" t="0"/>
                    <a:stretch>
                      <a:fillRect/>
                    </a:stretch>
                  </pic:blipFill>
                  <pic:spPr>
                    <a:xfrm>
                      <a:off x="0" y="0"/>
                      <a:ext cx="48863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w:t>
      </w:r>
      <w:r w:rsidDel="00000000" w:rsidR="00000000" w:rsidRPr="00000000">
        <w:rPr>
          <w:color w:val="ff0000"/>
          <w:rtl w:val="0"/>
        </w:rPr>
        <w:t xml:space="preserve">C. You change your plan so that another party will be responsible for the risk.</w:t>
      </w:r>
      <w:r w:rsidDel="00000000" w:rsidR="00000000" w:rsidRPr="00000000">
        <w:rPr>
          <w:rtl w:val="0"/>
        </w:rPr>
      </w:r>
    </w:p>
    <w:p w:rsidR="00000000" w:rsidDel="00000000" w:rsidP="00000000" w:rsidRDefault="00000000" w:rsidRPr="00000000" w14:paraId="000001F2">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F3">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Q46  : True or False: When you choose to transfer your project risk to a third party, it will definitely rise to secondary risk.</w:t>
      </w:r>
    </w:p>
    <w:p w:rsidR="00000000" w:rsidDel="00000000" w:rsidP="00000000" w:rsidRDefault="00000000" w:rsidRPr="00000000" w14:paraId="000001F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51000"/>
            <wp:effectExtent b="0" l="0" r="0" t="0"/>
            <wp:docPr id="266" name="image248.png"/>
            <a:graphic>
              <a:graphicData uri="http://schemas.openxmlformats.org/drawingml/2006/picture">
                <pic:pic>
                  <pic:nvPicPr>
                    <pic:cNvPr id="0" name="image248.png"/>
                    <pic:cNvPicPr preferRelativeResize="0"/>
                  </pic:nvPicPr>
                  <pic:blipFill>
                    <a:blip r:embed="rId17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Roboto" w:cs="Roboto" w:eastAsia="Roboto" w:hAnsi="Roboto"/>
          <w:b w:val="1"/>
          <w:bCs w:val="1"/>
          <w:color w:val="ff0000"/>
          <w:sz w:val="20"/>
          <w:szCs w:val="20"/>
          <w:shd w:fill="f9fafa" w:val="clear"/>
        </w:rPr>
      </w:pPr>
      <w:r w:rsidDel="00000000" w:rsidR="00000000" w:rsidRPr="00000000">
        <w:rPr>
          <w:rFonts w:ascii="Roboto" w:cs="Roboto" w:eastAsia="Roboto" w:hAnsi="Roboto"/>
          <w:b w:val="1"/>
          <w:bCs w:val="1"/>
          <w:color w:val="ff0000"/>
          <w:sz w:val="20"/>
          <w:szCs w:val="20"/>
          <w:shd w:fill="f9fafa" w:val="clear"/>
          <w:rtl w:val="0"/>
        </w:rPr>
        <w:t xml:space="preserve">B.False</w:t>
      </w:r>
    </w:p>
    <w:p w:rsidR="00000000" w:rsidDel="00000000" w:rsidP="00000000" w:rsidRDefault="00000000" w:rsidRPr="00000000" w14:paraId="000001F6">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Q47  : Who is the stakeholder that will ultimately use the product or service you are creating?</w:t>
      </w:r>
    </w:p>
    <w:p w:rsidR="00000000" w:rsidDel="00000000" w:rsidP="00000000" w:rsidRDefault="00000000" w:rsidRPr="00000000" w14:paraId="000001F7">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495800" cy="1714500"/>
            <wp:effectExtent b="0" l="0" r="0" t="0"/>
            <wp:docPr id="297" name="image300.png"/>
            <a:graphic>
              <a:graphicData uri="http://schemas.openxmlformats.org/drawingml/2006/picture">
                <pic:pic>
                  <pic:nvPicPr>
                    <pic:cNvPr id="0" name="image300.png"/>
                    <pic:cNvPicPr preferRelativeResize="0"/>
                  </pic:nvPicPr>
                  <pic:blipFill>
                    <a:blip r:embed="rId172"/>
                    <a:srcRect b="0" l="0" r="0" t="0"/>
                    <a:stretch>
                      <a:fillRect/>
                    </a:stretch>
                  </pic:blipFill>
                  <pic:spPr>
                    <a:xfrm>
                      <a:off x="0" y="0"/>
                      <a:ext cx="44958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Roboto" w:cs="Roboto" w:eastAsia="Roboto" w:hAnsi="Roboto"/>
          <w:color w:val="141618"/>
          <w:sz w:val="20"/>
          <w:szCs w:val="20"/>
          <w:shd w:fill="f9fafa" w:val="clear"/>
        </w:rPr>
      </w:pPr>
      <w:r w:rsidDel="00000000" w:rsidR="00000000" w:rsidRPr="00000000">
        <w:rPr>
          <w:color w:val="ff0000"/>
          <w:rtl w:val="0"/>
        </w:rPr>
        <w:t xml:space="preserve">C. Customer/User</w:t>
      </w:r>
      <w:r w:rsidDel="00000000" w:rsidR="00000000" w:rsidRPr="00000000">
        <w:rPr>
          <w:rtl w:val="0"/>
        </w:rPr>
      </w:r>
    </w:p>
    <w:p w:rsidR="00000000" w:rsidDel="00000000" w:rsidP="00000000" w:rsidRDefault="00000000" w:rsidRPr="00000000" w14:paraId="000001F9">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1FA">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Q48  : One way to classify your stakeholders is to use the Power/Interest Grid. If a stakeholder is low interest / high power,what should the Project Manager do?</w:t>
      </w:r>
    </w:p>
    <w:p w:rsidR="00000000" w:rsidDel="00000000" w:rsidP="00000000" w:rsidRDefault="00000000" w:rsidRPr="00000000" w14:paraId="000001FB">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765300"/>
            <wp:effectExtent b="0" l="0" r="0" t="0"/>
            <wp:docPr id="300" name="image297.png"/>
            <a:graphic>
              <a:graphicData uri="http://schemas.openxmlformats.org/drawingml/2006/picture">
                <pic:pic>
                  <pic:nvPicPr>
                    <pic:cNvPr id="0" name="image297.png"/>
                    <pic:cNvPicPr preferRelativeResize="0"/>
                  </pic:nvPicPr>
                  <pic:blipFill>
                    <a:blip r:embed="rId17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Roboto" w:cs="Roboto" w:eastAsia="Roboto" w:hAnsi="Roboto"/>
          <w:color w:val="141618"/>
          <w:sz w:val="20"/>
          <w:szCs w:val="20"/>
          <w:shd w:fill="f9fafa" w:val="clear"/>
        </w:rPr>
      </w:pPr>
      <w:r w:rsidDel="00000000" w:rsidR="00000000" w:rsidRPr="00000000">
        <w:rPr>
          <w:color w:val="ff0000"/>
          <w:rtl w:val="0"/>
        </w:rPr>
        <w:t xml:space="preserve">B. Keep satisfied</w:t>
      </w:r>
      <w:r w:rsidDel="00000000" w:rsidR="00000000" w:rsidRPr="00000000">
        <w:rPr>
          <w:rtl w:val="0"/>
        </w:rPr>
      </w:r>
    </w:p>
    <w:p w:rsidR="00000000" w:rsidDel="00000000" w:rsidP="00000000" w:rsidRDefault="00000000" w:rsidRPr="00000000" w14:paraId="000001FD">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1933575" cy="381000"/>
            <wp:effectExtent b="0" l="0" r="0" t="0"/>
            <wp:docPr id="27" name="image43.png"/>
            <a:graphic>
              <a:graphicData uri="http://schemas.openxmlformats.org/drawingml/2006/picture">
                <pic:pic>
                  <pic:nvPicPr>
                    <pic:cNvPr id="0" name="image43.png"/>
                    <pic:cNvPicPr preferRelativeResize="0"/>
                  </pic:nvPicPr>
                  <pic:blipFill>
                    <a:blip r:embed="rId174"/>
                    <a:srcRect b="0" l="0" r="0" t="0"/>
                    <a:stretch>
                      <a:fillRect/>
                    </a:stretch>
                  </pic:blipFill>
                  <pic:spPr>
                    <a:xfrm>
                      <a:off x="0" y="0"/>
                      <a:ext cx="19335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Q49  :  You just came from a meeting with one of your project stakeholders, he knew about your project and also its potential impacts, and he always supported for the work and its outcomes. How would you classify him?</w:t>
      </w:r>
    </w:p>
    <w:p w:rsidR="00000000" w:rsidDel="00000000" w:rsidP="00000000" w:rsidRDefault="00000000" w:rsidRPr="00000000" w14:paraId="000001FF">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866900"/>
            <wp:effectExtent b="0" l="0" r="0" t="0"/>
            <wp:docPr id="123" name="image132.png"/>
            <a:graphic>
              <a:graphicData uri="http://schemas.openxmlformats.org/drawingml/2006/picture">
                <pic:pic>
                  <pic:nvPicPr>
                    <pic:cNvPr id="0" name="image132.png"/>
                    <pic:cNvPicPr preferRelativeResize="0"/>
                  </pic:nvPicPr>
                  <pic:blipFill>
                    <a:blip r:embed="rId17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color w:val="ff0000"/>
        </w:rPr>
      </w:pPr>
      <w:r w:rsidDel="00000000" w:rsidR="00000000" w:rsidRPr="00000000">
        <w:rPr>
          <w:color w:val="ff0000"/>
          <w:rtl w:val="0"/>
        </w:rPr>
        <w:t xml:space="preserve">A. Supportive</w:t>
      </w:r>
    </w:p>
    <w:p w:rsidR="00000000" w:rsidDel="00000000" w:rsidP="00000000" w:rsidRDefault="00000000" w:rsidRPr="00000000" w14:paraId="00000201">
      <w:pPr>
        <w:rPr>
          <w:color w:val="ff0000"/>
        </w:rPr>
      </w:pPr>
      <w:r w:rsidDel="00000000" w:rsidR="00000000" w:rsidRPr="00000000">
        <w:rPr>
          <w:color w:val="ff0000"/>
        </w:rPr>
        <w:drawing>
          <wp:inline distB="114300" distT="114300" distL="114300" distR="114300">
            <wp:extent cx="2838450" cy="1228725"/>
            <wp:effectExtent b="0" l="0" r="0" t="0"/>
            <wp:docPr id="53" name="image56.png"/>
            <a:graphic>
              <a:graphicData uri="http://schemas.openxmlformats.org/drawingml/2006/picture">
                <pic:pic>
                  <pic:nvPicPr>
                    <pic:cNvPr id="0" name="image56.png"/>
                    <pic:cNvPicPr preferRelativeResize="0"/>
                  </pic:nvPicPr>
                  <pic:blipFill>
                    <a:blip r:embed="rId176"/>
                    <a:srcRect b="0" l="0" r="0" t="0"/>
                    <a:stretch>
                      <a:fillRect/>
                    </a:stretch>
                  </pic:blipFill>
                  <pic:spPr>
                    <a:xfrm>
                      <a:off x="0" y="0"/>
                      <a:ext cx="28384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color w:val="ff0000"/>
        </w:rPr>
      </w:pPr>
      <w:r w:rsidDel="00000000" w:rsidR="00000000" w:rsidRPr="00000000">
        <w:rPr>
          <w:rtl w:val="0"/>
        </w:rPr>
      </w:r>
    </w:p>
    <w:p w:rsidR="00000000" w:rsidDel="00000000" w:rsidP="00000000" w:rsidRDefault="00000000" w:rsidRPr="00000000" w14:paraId="00000203">
      <w:pPr>
        <w:rPr>
          <w:color w:val="ff0000"/>
        </w:rPr>
      </w:pPr>
      <w:r w:rsidDel="00000000" w:rsidR="00000000" w:rsidRPr="00000000">
        <w:rPr>
          <w:rtl w:val="0"/>
        </w:rPr>
      </w:r>
    </w:p>
    <w:p w:rsidR="00000000" w:rsidDel="00000000" w:rsidP="00000000" w:rsidRDefault="00000000" w:rsidRPr="00000000" w14:paraId="0000020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 Q50  :  True or False: The Project Manager is responsible for stakeholder expectations management.</w:t>
      </w:r>
    </w:p>
    <w:p w:rsidR="00000000" w:rsidDel="00000000" w:rsidP="00000000" w:rsidRDefault="00000000" w:rsidRPr="00000000" w14:paraId="00000205">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153025" cy="1447800"/>
            <wp:effectExtent b="0" l="0" r="0" t="0"/>
            <wp:docPr id="264" name="image245.png"/>
            <a:graphic>
              <a:graphicData uri="http://schemas.openxmlformats.org/drawingml/2006/picture">
                <pic:pic>
                  <pic:nvPicPr>
                    <pic:cNvPr id="0" name="image245.png"/>
                    <pic:cNvPicPr preferRelativeResize="0"/>
                  </pic:nvPicPr>
                  <pic:blipFill>
                    <a:blip r:embed="rId177"/>
                    <a:srcRect b="0" l="0" r="0" t="0"/>
                    <a:stretch>
                      <a:fillRect/>
                    </a:stretch>
                  </pic:blipFill>
                  <pic:spPr>
                    <a:xfrm>
                      <a:off x="0" y="0"/>
                      <a:ext cx="5153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Roboto" w:cs="Roboto" w:eastAsia="Roboto" w:hAnsi="Roboto"/>
          <w:color w:val="141618"/>
        </w:rPr>
      </w:pPr>
      <w:r w:rsidDel="00000000" w:rsidR="00000000" w:rsidRPr="00000000">
        <w:rPr>
          <w:color w:val="ff0000"/>
          <w:rtl w:val="0"/>
        </w:rPr>
        <w:t xml:space="preserve">B. True</w:t>
      </w:r>
      <w:r w:rsidDel="00000000" w:rsidR="00000000" w:rsidRPr="00000000">
        <w:rPr>
          <w:rtl w:val="0"/>
        </w:rPr>
      </w:r>
    </w:p>
    <w:p w:rsidR="00000000" w:rsidDel="00000000" w:rsidP="00000000" w:rsidRDefault="00000000" w:rsidRPr="00000000" w14:paraId="00000207">
      <w:pPr>
        <w:pStyle w:val="Title"/>
        <w:rPr/>
      </w:pPr>
      <w:bookmarkStart w:colFirst="0" w:colLast="0" w:name="_6gsmtoxybays" w:id="22"/>
      <w:bookmarkEnd w:id="22"/>
      <w:r w:rsidDel="00000000" w:rsidR="00000000" w:rsidRPr="00000000">
        <w:rPr>
          <w:rtl w:val="0"/>
        </w:rPr>
        <w:t xml:space="preserve">Đề 4: SU23_(Trường)</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Title"/>
        <w:rPr>
          <w:rFonts w:ascii="Roboto" w:cs="Roboto" w:eastAsia="Roboto" w:hAnsi="Roboto"/>
          <w:color w:val="141618"/>
          <w:sz w:val="20"/>
          <w:szCs w:val="20"/>
          <w:shd w:fill="f9fafa" w:val="clear"/>
        </w:rPr>
      </w:pPr>
      <w:bookmarkStart w:colFirst="0" w:colLast="0" w:name="_dcm4h72p7z2j" w:id="23"/>
      <w:bookmarkEnd w:id="23"/>
      <w:r w:rsidDel="00000000" w:rsidR="00000000" w:rsidRPr="00000000">
        <w:rPr>
          <w:rtl w:val="0"/>
        </w:rPr>
      </w:r>
    </w:p>
    <w:p w:rsidR="00000000" w:rsidDel="00000000" w:rsidP="00000000" w:rsidRDefault="00000000" w:rsidRPr="00000000" w14:paraId="0000020A">
      <w:pPr>
        <w:rPr>
          <w:b w:val="1"/>
          <w:bCs w:val="1"/>
          <w:sz w:val="24"/>
          <w:szCs w:val="24"/>
        </w:rPr>
      </w:pPr>
      <w:r w:rsidDel="00000000" w:rsidR="00000000" w:rsidRPr="00000000">
        <w:rPr>
          <w:b w:val="1"/>
          <w:bCs w:val="1"/>
          <w:sz w:val="24"/>
          <w:szCs w:val="24"/>
          <w:rtl w:val="0"/>
        </w:rPr>
        <w:t xml:space="preserve">(Choose1 answer)</w:t>
      </w:r>
    </w:p>
    <w:p w:rsidR="00000000" w:rsidDel="00000000" w:rsidP="00000000" w:rsidRDefault="00000000" w:rsidRPr="00000000" w14:paraId="0000020B">
      <w:pPr>
        <w:rPr>
          <w:b w:val="1"/>
          <w:bCs w:val="1"/>
          <w:sz w:val="24"/>
          <w:szCs w:val="24"/>
        </w:rPr>
      </w:pPr>
      <w:r w:rsidDel="00000000" w:rsidR="00000000" w:rsidRPr="00000000">
        <w:rPr>
          <w:b w:val="1"/>
          <w:bCs w:val="1"/>
          <w:sz w:val="24"/>
          <w:szCs w:val="24"/>
          <w:rtl w:val="0"/>
        </w:rPr>
        <w:t xml:space="preserve">Project scope differs from product scope in that:</w:t>
      </w:r>
    </w:p>
    <w:p w:rsidR="00000000" w:rsidDel="00000000" w:rsidP="00000000" w:rsidRDefault="00000000" w:rsidRPr="00000000" w14:paraId="0000020C">
      <w:pPr>
        <w:rPr>
          <w:color w:val="ff0000"/>
        </w:rPr>
      </w:pPr>
      <w:r w:rsidDel="00000000" w:rsidR="00000000" w:rsidRPr="00000000">
        <w:rPr>
          <w:color w:val="ff0000"/>
        </w:rPr>
        <w:drawing>
          <wp:inline distB="114300" distT="114300" distL="114300" distR="114300">
            <wp:extent cx="5731200" cy="1397000"/>
            <wp:effectExtent b="0" l="0" r="0" t="0"/>
            <wp:docPr id="36" name="image33.png"/>
            <a:graphic>
              <a:graphicData uri="http://schemas.openxmlformats.org/drawingml/2006/picture">
                <pic:pic>
                  <pic:nvPicPr>
                    <pic:cNvPr id="0" name="image33.png"/>
                    <pic:cNvPicPr preferRelativeResize="0"/>
                  </pic:nvPicPr>
                  <pic:blipFill>
                    <a:blip r:embed="rId17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color w:val="ff0000"/>
          <w:sz w:val="24"/>
          <w:szCs w:val="24"/>
        </w:rPr>
      </w:pPr>
      <w:r w:rsidDel="00000000" w:rsidR="00000000" w:rsidRPr="00000000">
        <w:rPr>
          <w:color w:val="ff0000"/>
          <w:sz w:val="24"/>
          <w:szCs w:val="24"/>
          <w:rtl w:val="0"/>
        </w:rPr>
        <w:t xml:space="preserve">A. Project scope is the work that needs to be accomplished to deliver a product, service, or result.</w:t>
      </w:r>
    </w:p>
    <w:p w:rsidR="00000000" w:rsidDel="00000000" w:rsidP="00000000" w:rsidRDefault="00000000" w:rsidRPr="00000000" w14:paraId="0000020E">
      <w:pPr>
        <w:rPr>
          <w:color w:val="ff0000"/>
        </w:rPr>
      </w:pPr>
      <w:r w:rsidDel="00000000" w:rsidR="00000000" w:rsidRPr="00000000">
        <w:rPr>
          <w:rtl w:val="0"/>
        </w:rPr>
      </w:r>
    </w:p>
    <w:p w:rsidR="00000000" w:rsidDel="00000000" w:rsidP="00000000" w:rsidRDefault="00000000" w:rsidRPr="00000000" w14:paraId="0000020F">
      <w:pPr>
        <w:rPr>
          <w:color w:val="ff0000"/>
        </w:rPr>
      </w:pPr>
      <w:r w:rsidDel="00000000" w:rsidR="00000000" w:rsidRPr="00000000">
        <w:rPr>
          <w:rtl w:val="0"/>
        </w:rPr>
      </w:r>
    </w:p>
    <w:p w:rsidR="00000000" w:rsidDel="00000000" w:rsidP="00000000" w:rsidRDefault="00000000" w:rsidRPr="00000000" w14:paraId="00000210">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(Choose1 answer)</w:t>
      </w:r>
    </w:p>
    <w:p w:rsidR="00000000" w:rsidDel="00000000" w:rsidP="00000000" w:rsidRDefault="00000000" w:rsidRPr="00000000" w14:paraId="00000211">
      <w:pPr>
        <w:rPr>
          <w:b w:val="1"/>
          <w:bCs w:val="1"/>
          <w:color w:val="ff0000"/>
          <w:sz w:val="24"/>
          <w:szCs w:val="24"/>
        </w:rPr>
      </w:pPr>
      <w:r w:rsidDel="00000000" w:rsidR="00000000" w:rsidRPr="00000000">
        <w:rPr>
          <w:rFonts w:ascii="Roboto" w:cs="Roboto" w:eastAsia="Roboto" w:hAnsi="Roboto"/>
          <w:b w:val="1"/>
          <w:bCs w:val="1"/>
          <w:color w:val="141618"/>
          <w:shd w:fill="f9fafa" w:val="clear"/>
          <w:rtl w:val="0"/>
        </w:rPr>
        <w:t xml:space="preserve">The five project management process groups as described in the PMBOK® Guide and discussed in the preceding lesson are:</w:t>
      </w:r>
      <w:r w:rsidDel="00000000" w:rsidR="00000000" w:rsidRPr="00000000">
        <w:rPr>
          <w:rtl w:val="0"/>
        </w:rPr>
      </w:r>
    </w:p>
    <w:p w:rsidR="00000000" w:rsidDel="00000000" w:rsidP="00000000" w:rsidRDefault="00000000" w:rsidRPr="00000000" w14:paraId="00000212">
      <w:pPr>
        <w:rPr>
          <w:b w:val="1"/>
          <w:bCs w:val="1"/>
          <w:color w:val="ff0000"/>
          <w:sz w:val="24"/>
          <w:szCs w:val="24"/>
        </w:rPr>
      </w:pPr>
      <w:r w:rsidDel="00000000" w:rsidR="00000000" w:rsidRPr="00000000">
        <w:rPr>
          <w:rtl w:val="0"/>
        </w:rPr>
      </w:r>
    </w:p>
    <w:p w:rsidR="00000000" w:rsidDel="00000000" w:rsidP="00000000" w:rsidRDefault="00000000" w:rsidRPr="00000000" w14:paraId="00000213">
      <w:pPr>
        <w:rPr>
          <w:color w:val="ff0000"/>
        </w:rPr>
      </w:pPr>
      <w:r w:rsidDel="00000000" w:rsidR="00000000" w:rsidRPr="00000000">
        <w:rPr>
          <w:color w:val="ff0000"/>
        </w:rPr>
        <w:drawing>
          <wp:inline distB="114300" distT="114300" distL="114300" distR="114300">
            <wp:extent cx="5731200" cy="1625600"/>
            <wp:effectExtent b="0" l="0" r="0" t="0"/>
            <wp:docPr id="223" name="image223.png"/>
            <a:graphic>
              <a:graphicData uri="http://schemas.openxmlformats.org/drawingml/2006/picture">
                <pic:pic>
                  <pic:nvPicPr>
                    <pic:cNvPr id="0" name="image223.png"/>
                    <pic:cNvPicPr preferRelativeResize="0"/>
                  </pic:nvPicPr>
                  <pic:blipFill>
                    <a:blip r:embed="rId17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color w:val="ff0000"/>
          <w:sz w:val="24"/>
          <w:szCs w:val="24"/>
        </w:rPr>
      </w:pPr>
      <w:r w:rsidDel="00000000" w:rsidR="00000000" w:rsidRPr="00000000">
        <w:rPr>
          <w:color w:val="ff0000"/>
          <w:sz w:val="24"/>
          <w:szCs w:val="24"/>
          <w:rtl w:val="0"/>
        </w:rPr>
        <w:t xml:space="preserve">D. Initiating, planning, executing, monitoring and controlling, closing</w:t>
      </w:r>
    </w:p>
    <w:p w:rsidR="00000000" w:rsidDel="00000000" w:rsidP="00000000" w:rsidRDefault="00000000" w:rsidRPr="00000000" w14:paraId="00000215">
      <w:pPr>
        <w:rPr>
          <w:color w:val="ff0000"/>
          <w:sz w:val="24"/>
          <w:szCs w:val="24"/>
        </w:rPr>
      </w:pPr>
      <w:r w:rsidDel="00000000" w:rsidR="00000000" w:rsidRPr="00000000">
        <w:rPr>
          <w:rtl w:val="0"/>
        </w:rPr>
      </w:r>
    </w:p>
    <w:p w:rsidR="00000000" w:rsidDel="00000000" w:rsidP="00000000" w:rsidRDefault="00000000" w:rsidRPr="00000000" w14:paraId="00000216">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Q5 (Choose1 answer)</w:t>
      </w:r>
    </w:p>
    <w:p w:rsidR="00000000" w:rsidDel="00000000" w:rsidP="00000000" w:rsidRDefault="00000000" w:rsidRPr="00000000" w14:paraId="00000217">
      <w:pPr>
        <w:rPr>
          <w:b w:val="1"/>
          <w:bCs w:val="1"/>
          <w:color w:val="ff0000"/>
          <w:sz w:val="24"/>
          <w:szCs w:val="24"/>
        </w:rPr>
      </w:pPr>
      <w:r w:rsidDel="00000000" w:rsidR="00000000" w:rsidRPr="00000000">
        <w:rPr>
          <w:rFonts w:ascii="Roboto" w:cs="Roboto" w:eastAsia="Roboto" w:hAnsi="Roboto"/>
          <w:b w:val="1"/>
          <w:bCs w:val="1"/>
          <w:color w:val="141618"/>
          <w:shd w:fill="f9fafa" w:val="clear"/>
          <w:rtl w:val="0"/>
        </w:rPr>
        <w:t xml:space="preserve">You are assigned as the project manager in the middle of the project. The project is within the baselines, but the customer is not happy with the performance of the project. What is the first thing you should do?</w:t>
      </w:r>
      <w:r w:rsidDel="00000000" w:rsidR="00000000" w:rsidRPr="00000000">
        <w:rPr>
          <w:rtl w:val="0"/>
        </w:rPr>
      </w:r>
    </w:p>
    <w:p w:rsidR="00000000" w:rsidDel="00000000" w:rsidP="00000000" w:rsidRDefault="00000000" w:rsidRPr="00000000" w14:paraId="00000218">
      <w:pPr>
        <w:rPr>
          <w:color w:val="ff0000"/>
        </w:rPr>
      </w:pPr>
      <w:r w:rsidDel="00000000" w:rsidR="00000000" w:rsidRPr="00000000">
        <w:rPr>
          <w:color w:val="ff0000"/>
        </w:rPr>
        <w:drawing>
          <wp:inline distB="114300" distT="114300" distL="114300" distR="114300">
            <wp:extent cx="5731200" cy="1562100"/>
            <wp:effectExtent b="0" l="0" r="0" t="0"/>
            <wp:docPr id="307" name="image294.png"/>
            <a:graphic>
              <a:graphicData uri="http://schemas.openxmlformats.org/drawingml/2006/picture">
                <pic:pic>
                  <pic:nvPicPr>
                    <pic:cNvPr id="0" name="image294.png"/>
                    <pic:cNvPicPr preferRelativeResize="0"/>
                  </pic:nvPicPr>
                  <pic:blipFill>
                    <a:blip r:embed="rId18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color w:val="ff0000"/>
          <w:sz w:val="24"/>
          <w:szCs w:val="24"/>
        </w:rPr>
      </w:pPr>
      <w:r w:rsidDel="00000000" w:rsidR="00000000" w:rsidRPr="00000000">
        <w:rPr>
          <w:color w:val="ff0000"/>
          <w:sz w:val="24"/>
          <w:szCs w:val="24"/>
          <w:rtl w:val="0"/>
        </w:rPr>
        <w:t xml:space="preserve">D. Meet with the customer</w:t>
      </w:r>
    </w:p>
    <w:p w:rsidR="00000000" w:rsidDel="00000000" w:rsidP="00000000" w:rsidRDefault="00000000" w:rsidRPr="00000000" w14:paraId="0000021A">
      <w:pPr>
        <w:rPr>
          <w:color w:val="ff0000"/>
          <w:sz w:val="24"/>
          <w:szCs w:val="24"/>
        </w:rPr>
      </w:pPr>
      <w:r w:rsidDel="00000000" w:rsidR="00000000" w:rsidRPr="00000000">
        <w:rPr>
          <w:rtl w:val="0"/>
        </w:rPr>
      </w:r>
    </w:p>
    <w:p w:rsidR="00000000" w:rsidDel="00000000" w:rsidP="00000000" w:rsidRDefault="00000000" w:rsidRPr="00000000" w14:paraId="0000021B">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Q6 - (Choose</w:t>
      </w:r>
    </w:p>
    <w:p w:rsidR="00000000" w:rsidDel="00000000" w:rsidP="00000000" w:rsidRDefault="00000000" w:rsidRPr="00000000" w14:paraId="0000021C">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1 answer)</w:t>
      </w:r>
    </w:p>
    <w:p w:rsidR="00000000" w:rsidDel="00000000" w:rsidP="00000000" w:rsidRDefault="00000000" w:rsidRPr="00000000" w14:paraId="0000021D">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A significant event in a project that may indicate completion of a major phase is a/an:</w:t>
      </w:r>
    </w:p>
    <w:p w:rsidR="00000000" w:rsidDel="00000000" w:rsidP="00000000" w:rsidRDefault="00000000" w:rsidRPr="00000000" w14:paraId="0000021E">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63700"/>
            <wp:effectExtent b="0" l="0" r="0" t="0"/>
            <wp:docPr id="210" name="image220.png"/>
            <a:graphic>
              <a:graphicData uri="http://schemas.openxmlformats.org/drawingml/2006/picture">
                <pic:pic>
                  <pic:nvPicPr>
                    <pic:cNvPr id="0" name="image220.png"/>
                    <pic:cNvPicPr preferRelativeResize="0"/>
                  </pic:nvPicPr>
                  <pic:blipFill>
                    <a:blip r:embed="rId18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20">
      <w:pPr>
        <w:rPr>
          <w:color w:val="ff0000"/>
          <w:sz w:val="24"/>
          <w:szCs w:val="24"/>
        </w:rPr>
      </w:pPr>
      <w:r w:rsidDel="00000000" w:rsidR="00000000" w:rsidRPr="00000000">
        <w:rPr>
          <w:color w:val="ff0000"/>
          <w:sz w:val="24"/>
          <w:szCs w:val="24"/>
          <w:rtl w:val="0"/>
        </w:rPr>
        <w:t xml:space="preserve">B. Milestone</w:t>
      </w:r>
    </w:p>
    <w:p w:rsidR="00000000" w:rsidDel="00000000" w:rsidP="00000000" w:rsidRDefault="00000000" w:rsidRPr="00000000" w14:paraId="00000221">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22">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Q7 - (Choose1 answer)</w:t>
      </w:r>
    </w:p>
    <w:p w:rsidR="00000000" w:rsidDel="00000000" w:rsidP="00000000" w:rsidRDefault="00000000" w:rsidRPr="00000000" w14:paraId="00000223">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We discussed three types of matrix organizations, they are:</w:t>
      </w:r>
    </w:p>
    <w:p w:rsidR="00000000" w:rsidDel="00000000" w:rsidP="00000000" w:rsidRDefault="00000000" w:rsidRPr="00000000" w14:paraId="00000224">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25">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2425700"/>
            <wp:effectExtent b="0" l="0" r="0" t="0"/>
            <wp:docPr id="84" name="image93.png"/>
            <a:graphic>
              <a:graphicData uri="http://schemas.openxmlformats.org/drawingml/2006/picture">
                <pic:pic>
                  <pic:nvPicPr>
                    <pic:cNvPr id="0" name="image93.png"/>
                    <pic:cNvPicPr preferRelativeResize="0"/>
                  </pic:nvPicPr>
                  <pic:blipFill>
                    <a:blip r:embed="rId18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color w:val="ff0000"/>
          <w:sz w:val="24"/>
          <w:szCs w:val="24"/>
        </w:rPr>
      </w:pPr>
      <w:r w:rsidDel="00000000" w:rsidR="00000000" w:rsidRPr="00000000">
        <w:rPr>
          <w:color w:val="ff0000"/>
          <w:sz w:val="24"/>
          <w:szCs w:val="24"/>
          <w:rtl w:val="0"/>
        </w:rPr>
        <w:t xml:space="preserve">C. Weak, Balanced and Strong</w:t>
      </w:r>
    </w:p>
    <w:p w:rsidR="00000000" w:rsidDel="00000000" w:rsidP="00000000" w:rsidRDefault="00000000" w:rsidRPr="00000000" w14:paraId="00000227">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168400"/>
            <wp:effectExtent b="0" l="0" r="0" t="0"/>
            <wp:docPr id="253" name="image232.png"/>
            <a:graphic>
              <a:graphicData uri="http://schemas.openxmlformats.org/drawingml/2006/picture">
                <pic:pic>
                  <pic:nvPicPr>
                    <pic:cNvPr id="0" name="image232.png"/>
                    <pic:cNvPicPr preferRelativeResize="0"/>
                  </pic:nvPicPr>
                  <pic:blipFill>
                    <a:blip r:embed="rId18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color w:val="ff0000"/>
          <w:sz w:val="24"/>
          <w:szCs w:val="24"/>
        </w:rPr>
      </w:pPr>
      <w:r w:rsidDel="00000000" w:rsidR="00000000" w:rsidRPr="00000000">
        <w:rPr>
          <w:color w:val="ff0000"/>
          <w:sz w:val="24"/>
          <w:szCs w:val="24"/>
          <w:rtl w:val="0"/>
        </w:rPr>
        <w:t xml:space="preserve">B. True</w:t>
      </w:r>
    </w:p>
    <w:p w:rsidR="00000000" w:rsidDel="00000000" w:rsidP="00000000" w:rsidRDefault="00000000" w:rsidRPr="00000000" w14:paraId="00000229">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2A">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Q13- (Choose1 answer)</w:t>
      </w:r>
    </w:p>
    <w:p w:rsidR="00000000" w:rsidDel="00000000" w:rsidP="00000000" w:rsidRDefault="00000000" w:rsidRPr="00000000" w14:paraId="0000022B">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In a project context, risk is defined as:</w:t>
      </w:r>
    </w:p>
    <w:p w:rsidR="00000000" w:rsidDel="00000000" w:rsidP="00000000" w:rsidRDefault="00000000" w:rsidRPr="00000000" w14:paraId="0000022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447800"/>
            <wp:effectExtent b="0" l="0" r="0" t="0"/>
            <wp:docPr id="301" name="image303.png"/>
            <a:graphic>
              <a:graphicData uri="http://schemas.openxmlformats.org/drawingml/2006/picture">
                <pic:pic>
                  <pic:nvPicPr>
                    <pic:cNvPr id="0" name="image303.png"/>
                    <pic:cNvPicPr preferRelativeResize="0"/>
                  </pic:nvPicPr>
                  <pic:blipFill>
                    <a:blip r:embed="rId18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color w:val="ff0000"/>
          <w:sz w:val="24"/>
          <w:szCs w:val="24"/>
        </w:rPr>
      </w:pPr>
      <w:r w:rsidDel="00000000" w:rsidR="00000000" w:rsidRPr="00000000">
        <w:rPr>
          <w:color w:val="ff0000"/>
          <w:sz w:val="24"/>
          <w:szCs w:val="24"/>
          <w:rtl w:val="0"/>
        </w:rPr>
        <w:t xml:space="preserve">C. An uncertain event that, if it occurs, will have a positive or negative effect on at least one project objective.TÍ TÔI SỬA LẠI ĐỎ SAU CHOOOOOO LÀM XONG ĐÃ :&gt;</w:t>
      </w:r>
    </w:p>
    <w:p w:rsidR="00000000" w:rsidDel="00000000" w:rsidP="00000000" w:rsidRDefault="00000000" w:rsidRPr="00000000" w14:paraId="0000022E">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Q18- Which one of these most correctly defines contingency reserve?</w:t>
      </w:r>
    </w:p>
    <w:p w:rsidR="00000000" w:rsidDel="00000000" w:rsidP="00000000" w:rsidRDefault="00000000" w:rsidRPr="00000000" w14:paraId="0000022F">
      <w:pPr>
        <w:rPr>
          <w:rFonts w:ascii="Roboto" w:cs="Roboto" w:eastAsia="Roboto" w:hAnsi="Roboto"/>
          <w:b w:val="1"/>
          <w:bCs w:val="1"/>
          <w:color w:val="141618"/>
          <w:shd w:fill="f9fafa" w:val="clear"/>
        </w:rPr>
      </w:pPr>
      <w:r w:rsidDel="00000000" w:rsidR="00000000" w:rsidRPr="00000000">
        <w:rPr>
          <w:rtl w:val="0"/>
        </w:rPr>
      </w:r>
    </w:p>
    <w:p w:rsidR="00000000" w:rsidDel="00000000" w:rsidP="00000000" w:rsidRDefault="00000000" w:rsidRPr="00000000" w14:paraId="0000023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854200"/>
            <wp:effectExtent b="0" l="0" r="0" t="0"/>
            <wp:docPr id="308" name="image296.png"/>
            <a:graphic>
              <a:graphicData uri="http://schemas.openxmlformats.org/drawingml/2006/picture">
                <pic:pic>
                  <pic:nvPicPr>
                    <pic:cNvPr id="0" name="image296.png"/>
                    <pic:cNvPicPr preferRelativeResize="0"/>
                  </pic:nvPicPr>
                  <pic:blipFill>
                    <a:blip r:embed="rId18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610100" cy="1847850"/>
            <wp:effectExtent b="0" l="0" r="0" t="0"/>
            <wp:docPr id="65" name="image57.png"/>
            <a:graphic>
              <a:graphicData uri="http://schemas.openxmlformats.org/drawingml/2006/picture">
                <pic:pic>
                  <pic:nvPicPr>
                    <pic:cNvPr id="0" name="image57.png"/>
                    <pic:cNvPicPr preferRelativeResize="0"/>
                  </pic:nvPicPr>
                  <pic:blipFill>
                    <a:blip r:embed="rId186"/>
                    <a:srcRect b="0" l="0" r="0" t="0"/>
                    <a:stretch>
                      <a:fillRect/>
                    </a:stretch>
                  </pic:blipFill>
                  <pic:spPr>
                    <a:xfrm>
                      <a:off x="0" y="0"/>
                      <a:ext cx="46101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color w:val="ff0000"/>
          <w:sz w:val="24"/>
          <w:szCs w:val="24"/>
        </w:rPr>
      </w:pPr>
      <w:r w:rsidDel="00000000" w:rsidR="00000000" w:rsidRPr="00000000">
        <w:rPr>
          <w:color w:val="ff0000"/>
          <w:sz w:val="24"/>
          <w:szCs w:val="24"/>
          <w:rtl w:val="0"/>
        </w:rPr>
        <w:t xml:space="preserve">C. Contingency reserve is tied to specific work packages or activities.</w:t>
      </w:r>
    </w:p>
    <w:p w:rsidR="00000000" w:rsidDel="00000000" w:rsidP="00000000" w:rsidRDefault="00000000" w:rsidRPr="00000000" w14:paraId="00000233">
      <w:pPr>
        <w:rPr>
          <w:color w:val="ff0000"/>
          <w:sz w:val="24"/>
          <w:szCs w:val="24"/>
        </w:rPr>
      </w:pPr>
      <w:r w:rsidDel="00000000" w:rsidR="00000000" w:rsidRPr="00000000">
        <w:rPr>
          <w:rtl w:val="0"/>
        </w:rPr>
      </w:r>
    </w:p>
    <w:p w:rsidR="00000000" w:rsidDel="00000000" w:rsidP="00000000" w:rsidRDefault="00000000" w:rsidRPr="00000000" w14:paraId="00000234">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35">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20 - In Earned Value Management Technique, you can compute the Cost Performance Index (CPI) by applying which of following formula?</w:t>
      </w:r>
    </w:p>
    <w:p w:rsidR="00000000" w:rsidDel="00000000" w:rsidP="00000000" w:rsidRDefault="00000000" w:rsidRPr="00000000" w14:paraId="00000236">
      <w:pPr>
        <w:rPr>
          <w:rFonts w:ascii="Roboto" w:cs="Roboto" w:eastAsia="Roboto" w:hAnsi="Roboto"/>
          <w:b w:val="1"/>
          <w:bCs w:val="1"/>
          <w:color w:val="141618"/>
          <w:shd w:fill="f9fafa" w:val="clear"/>
        </w:rPr>
      </w:pPr>
      <w:r w:rsidDel="00000000" w:rsidR="00000000" w:rsidRPr="00000000">
        <w:rPr>
          <w:rtl w:val="0"/>
        </w:rPr>
      </w:r>
    </w:p>
    <w:p w:rsidR="00000000" w:rsidDel="00000000" w:rsidP="00000000" w:rsidRDefault="00000000" w:rsidRPr="00000000" w14:paraId="00000237">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38300"/>
            <wp:effectExtent b="0" l="0" r="0" t="0"/>
            <wp:docPr id="243" name="image241.png"/>
            <a:graphic>
              <a:graphicData uri="http://schemas.openxmlformats.org/drawingml/2006/picture">
                <pic:pic>
                  <pic:nvPicPr>
                    <pic:cNvPr id="0" name="image241.png"/>
                    <pic:cNvPicPr preferRelativeResize="0"/>
                  </pic:nvPicPr>
                  <pic:blipFill>
                    <a:blip r:embed="rId18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color w:val="ff0000"/>
          <w:sz w:val="24"/>
          <w:szCs w:val="24"/>
        </w:rPr>
      </w:pPr>
      <w:r w:rsidDel="00000000" w:rsidR="00000000" w:rsidRPr="00000000">
        <w:rPr>
          <w:color w:val="ff0000"/>
          <w:sz w:val="24"/>
          <w:szCs w:val="24"/>
          <w:rtl w:val="0"/>
        </w:rPr>
        <w:t xml:space="preserve">D. CPI EV/AC</w:t>
      </w:r>
    </w:p>
    <w:p w:rsidR="00000000" w:rsidDel="00000000" w:rsidP="00000000" w:rsidRDefault="00000000" w:rsidRPr="00000000" w14:paraId="00000239">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3A">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3B">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Q24 - When you report project status you compare actual performance to:</w:t>
      </w:r>
    </w:p>
    <w:p w:rsidR="00000000" w:rsidDel="00000000" w:rsidP="00000000" w:rsidRDefault="00000000" w:rsidRPr="00000000" w14:paraId="0000023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2311400"/>
            <wp:effectExtent b="0" l="0" r="0" t="0"/>
            <wp:docPr id="140" name="image143.png"/>
            <a:graphic>
              <a:graphicData uri="http://schemas.openxmlformats.org/drawingml/2006/picture">
                <pic:pic>
                  <pic:nvPicPr>
                    <pic:cNvPr id="0" name="image143.png"/>
                    <pic:cNvPicPr preferRelativeResize="0"/>
                  </pic:nvPicPr>
                  <pic:blipFill>
                    <a:blip r:embed="rId18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color w:val="ff0000"/>
          <w:sz w:val="24"/>
          <w:szCs w:val="24"/>
        </w:rPr>
      </w:pPr>
      <w:r w:rsidDel="00000000" w:rsidR="00000000" w:rsidRPr="00000000">
        <w:rPr>
          <w:color w:val="ff0000"/>
          <w:sz w:val="24"/>
          <w:szCs w:val="24"/>
          <w:rtl w:val="0"/>
        </w:rPr>
        <w:t xml:space="preserve">D. The planned performance or baseline.</w:t>
      </w:r>
    </w:p>
    <w:p w:rsidR="00000000" w:rsidDel="00000000" w:rsidP="00000000" w:rsidRDefault="00000000" w:rsidRPr="00000000" w14:paraId="0000023E">
      <w:pPr>
        <w:rPr>
          <w:color w:val="ff0000"/>
          <w:sz w:val="24"/>
          <w:szCs w:val="24"/>
        </w:rPr>
      </w:pPr>
      <w:r w:rsidDel="00000000" w:rsidR="00000000" w:rsidRPr="00000000">
        <w:rPr>
          <w:rtl w:val="0"/>
        </w:rPr>
      </w:r>
    </w:p>
    <w:p w:rsidR="00000000" w:rsidDel="00000000" w:rsidP="00000000" w:rsidRDefault="00000000" w:rsidRPr="00000000" w14:paraId="0000023F">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Q25- Which process groups must be included in every project?</w:t>
      </w:r>
    </w:p>
    <w:p w:rsidR="00000000" w:rsidDel="00000000" w:rsidP="00000000" w:rsidRDefault="00000000" w:rsidRPr="00000000" w14:paraId="0000024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2146300"/>
            <wp:effectExtent b="0" l="0" r="0" t="0"/>
            <wp:docPr id="82" name="image82.png"/>
            <a:graphic>
              <a:graphicData uri="http://schemas.openxmlformats.org/drawingml/2006/picture">
                <pic:pic>
                  <pic:nvPicPr>
                    <pic:cNvPr id="0" name="image82.png"/>
                    <pic:cNvPicPr preferRelativeResize="0"/>
                  </pic:nvPicPr>
                  <pic:blipFill>
                    <a:blip r:embed="rId18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color w:val="ff0000"/>
          <w:sz w:val="24"/>
          <w:szCs w:val="24"/>
        </w:rPr>
      </w:pPr>
      <w:r w:rsidDel="00000000" w:rsidR="00000000" w:rsidRPr="00000000">
        <w:rPr>
          <w:color w:val="ff0000"/>
          <w:sz w:val="24"/>
          <w:szCs w:val="24"/>
          <w:rtl w:val="0"/>
        </w:rPr>
        <w:t xml:space="preserve"> C. Initiating, planning, executing, monitoring and controlling, closing.</w:t>
      </w:r>
    </w:p>
    <w:p w:rsidR="00000000" w:rsidDel="00000000" w:rsidP="00000000" w:rsidRDefault="00000000" w:rsidRPr="00000000" w14:paraId="00000242">
      <w:pPr>
        <w:rPr>
          <w:color w:val="ff0000"/>
          <w:sz w:val="24"/>
          <w:szCs w:val="24"/>
        </w:rPr>
      </w:pPr>
      <w:r w:rsidDel="00000000" w:rsidR="00000000" w:rsidRPr="00000000">
        <w:rPr>
          <w:rtl w:val="0"/>
        </w:rPr>
      </w:r>
    </w:p>
    <w:p w:rsidR="00000000" w:rsidDel="00000000" w:rsidP="00000000" w:rsidRDefault="00000000" w:rsidRPr="00000000" w14:paraId="00000243">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44">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Q28- True or False: Performing quality control within the context of a project involves applying the planned,systematic quality activities to ensure that the project correctly employs all processes needed to meet project objectives and product requirements.</w:t>
      </w:r>
    </w:p>
    <w:p w:rsidR="00000000" w:rsidDel="00000000" w:rsidP="00000000" w:rsidRDefault="00000000" w:rsidRPr="00000000" w14:paraId="00000245">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130300"/>
            <wp:effectExtent b="0" l="0" r="0" t="0"/>
            <wp:docPr id="90" name="image77.png"/>
            <a:graphic>
              <a:graphicData uri="http://schemas.openxmlformats.org/drawingml/2006/picture">
                <pic:pic>
                  <pic:nvPicPr>
                    <pic:cNvPr id="0" name="image77.png"/>
                    <pic:cNvPicPr preferRelativeResize="0"/>
                  </pic:nvPicPr>
                  <pic:blipFill>
                    <a:blip r:embed="rId19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color w:val="ff0000"/>
          <w:sz w:val="24"/>
          <w:szCs w:val="24"/>
        </w:rPr>
      </w:pPr>
      <w:r w:rsidDel="00000000" w:rsidR="00000000" w:rsidRPr="00000000">
        <w:rPr>
          <w:color w:val="ff0000"/>
          <w:sz w:val="24"/>
          <w:szCs w:val="24"/>
          <w:rtl w:val="0"/>
        </w:rPr>
        <w:t xml:space="preserve">B. True</w:t>
      </w:r>
    </w:p>
    <w:p w:rsidR="00000000" w:rsidDel="00000000" w:rsidP="00000000" w:rsidRDefault="00000000" w:rsidRPr="00000000" w14:paraId="00000247">
      <w:pPr>
        <w:rPr>
          <w:color w:val="ff0000"/>
          <w:sz w:val="24"/>
          <w:szCs w:val="24"/>
        </w:rPr>
      </w:pPr>
      <w:r w:rsidDel="00000000" w:rsidR="00000000" w:rsidRPr="00000000">
        <w:rPr>
          <w:rtl w:val="0"/>
        </w:rPr>
      </w:r>
    </w:p>
    <w:p w:rsidR="00000000" w:rsidDel="00000000" w:rsidP="00000000" w:rsidRDefault="00000000" w:rsidRPr="00000000" w14:paraId="00000248">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Q30- True or False: It should not to add extra cost to the estimates when you are concerned that your estimates might not be correct, especially if you think they are too low.</w:t>
      </w:r>
    </w:p>
    <w:p w:rsidR="00000000" w:rsidDel="00000000" w:rsidP="00000000" w:rsidRDefault="00000000" w:rsidRPr="00000000" w14:paraId="0000024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104900"/>
            <wp:effectExtent b="0" l="0" r="0" t="0"/>
            <wp:docPr id="59" name="image54.png"/>
            <a:graphic>
              <a:graphicData uri="http://schemas.openxmlformats.org/drawingml/2006/picture">
                <pic:pic>
                  <pic:nvPicPr>
                    <pic:cNvPr id="0" name="image54.png"/>
                    <pic:cNvPicPr preferRelativeResize="0"/>
                  </pic:nvPicPr>
                  <pic:blipFill>
                    <a:blip r:embed="rId191"/>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Roboto" w:cs="Roboto" w:eastAsia="Roboto" w:hAnsi="Roboto"/>
          <w:color w:val="141618"/>
          <w:sz w:val="20"/>
          <w:szCs w:val="20"/>
          <w:shd w:fill="f9fafa" w:val="clear"/>
        </w:rPr>
      </w:pPr>
      <w:r w:rsidDel="00000000" w:rsidR="00000000" w:rsidRPr="00000000">
        <w:rPr>
          <w:color w:val="ff0000"/>
          <w:sz w:val="24"/>
          <w:szCs w:val="24"/>
          <w:rtl w:val="0"/>
        </w:rPr>
        <w:t xml:space="preserve">B. TRUE</w:t>
      </w:r>
      <w:r w:rsidDel="00000000" w:rsidR="00000000" w:rsidRPr="00000000">
        <w:rPr>
          <w:rtl w:val="0"/>
        </w:rPr>
      </w:r>
    </w:p>
    <w:p w:rsidR="00000000" w:rsidDel="00000000" w:rsidP="00000000" w:rsidRDefault="00000000" w:rsidRPr="00000000" w14:paraId="0000024B">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791075" cy="2343150"/>
            <wp:effectExtent b="0" l="0" r="0" t="0"/>
            <wp:docPr id="55" name="image62.png"/>
            <a:graphic>
              <a:graphicData uri="http://schemas.openxmlformats.org/drawingml/2006/picture">
                <pic:pic>
                  <pic:nvPicPr>
                    <pic:cNvPr id="0" name="image62.png"/>
                    <pic:cNvPicPr preferRelativeResize="0"/>
                  </pic:nvPicPr>
                  <pic:blipFill>
                    <a:blip r:embed="rId192"/>
                    <a:srcRect b="0" l="0" r="0" t="0"/>
                    <a:stretch>
                      <a:fillRect/>
                    </a:stretch>
                  </pic:blipFill>
                  <pic:spPr>
                    <a:xfrm>
                      <a:off x="0" y="0"/>
                      <a:ext cx="47910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color w:val="ff0000"/>
          <w:sz w:val="24"/>
          <w:szCs w:val="24"/>
        </w:rPr>
      </w:pPr>
      <w:r w:rsidDel="00000000" w:rsidR="00000000" w:rsidRPr="00000000">
        <w:rPr>
          <w:color w:val="ff0000"/>
          <w:sz w:val="24"/>
          <w:szCs w:val="24"/>
          <w:rtl w:val="0"/>
        </w:rPr>
        <w:t xml:space="preserve">A. Scope, Cost, Time</w:t>
      </w:r>
    </w:p>
    <w:p w:rsidR="00000000" w:rsidDel="00000000" w:rsidP="00000000" w:rsidRDefault="00000000" w:rsidRPr="00000000" w14:paraId="0000024D">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4E">
      <w:pPr>
        <w:rPr>
          <w:rFonts w:ascii="Roboto" w:cs="Roboto" w:eastAsia="Roboto" w:hAnsi="Roboto"/>
          <w:b w:val="1"/>
          <w:bCs w:val="1"/>
          <w:color w:val="141618"/>
          <w:shd w:fill="f9fafa" w:val="clear"/>
        </w:rPr>
      </w:pPr>
      <w:r w:rsidDel="00000000" w:rsidR="00000000" w:rsidRPr="00000000">
        <w:rPr>
          <w:rtl w:val="0"/>
        </w:rPr>
      </w:r>
    </w:p>
    <w:p w:rsidR="00000000" w:rsidDel="00000000" w:rsidP="00000000" w:rsidRDefault="00000000" w:rsidRPr="00000000" w14:paraId="0000024F">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Q33- Your Schedule Performance Index (SPI) is lesser than 1 means you are:</w:t>
      </w:r>
    </w:p>
    <w:p w:rsidR="00000000" w:rsidDel="00000000" w:rsidP="00000000" w:rsidRDefault="00000000" w:rsidRPr="00000000" w14:paraId="0000025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12900"/>
            <wp:effectExtent b="0" l="0" r="0" t="0"/>
            <wp:docPr id="283" name="image279.png"/>
            <a:graphic>
              <a:graphicData uri="http://schemas.openxmlformats.org/drawingml/2006/picture">
                <pic:pic>
                  <pic:nvPicPr>
                    <pic:cNvPr id="0" name="image279.png"/>
                    <pic:cNvPicPr preferRelativeResize="0"/>
                  </pic:nvPicPr>
                  <pic:blipFill>
                    <a:blip r:embed="rId19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color w:val="ff0000"/>
          <w:sz w:val="24"/>
          <w:szCs w:val="24"/>
        </w:rPr>
      </w:pPr>
      <w:r w:rsidDel="00000000" w:rsidR="00000000" w:rsidRPr="00000000">
        <w:rPr>
          <w:color w:val="ff0000"/>
          <w:sz w:val="24"/>
          <w:szCs w:val="24"/>
          <w:rtl w:val="0"/>
        </w:rPr>
        <w:t xml:space="preserve">B. behind schedule</w:t>
      </w:r>
    </w:p>
    <w:p w:rsidR="00000000" w:rsidDel="00000000" w:rsidP="00000000" w:rsidRDefault="00000000" w:rsidRPr="00000000" w14:paraId="00000252">
      <w:pPr>
        <w:rPr>
          <w:color w:val="ff0000"/>
          <w:sz w:val="24"/>
          <w:szCs w:val="24"/>
        </w:rPr>
      </w:pPr>
      <w:r w:rsidDel="00000000" w:rsidR="00000000" w:rsidRPr="00000000">
        <w:rPr>
          <w:rtl w:val="0"/>
        </w:rPr>
      </w:r>
    </w:p>
    <w:p w:rsidR="00000000" w:rsidDel="00000000" w:rsidP="00000000" w:rsidRDefault="00000000" w:rsidRPr="00000000" w14:paraId="00000253">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Q34 - True or False: If you are not certain who your stakeholders are, asking who will use the product or service being created can be helpful.</w:t>
      </w:r>
    </w:p>
    <w:p w:rsidR="00000000" w:rsidDel="00000000" w:rsidP="00000000" w:rsidRDefault="00000000" w:rsidRPr="00000000" w14:paraId="0000025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028700"/>
            <wp:effectExtent b="0" l="0" r="0" t="0"/>
            <wp:docPr id="246" name="image225.png"/>
            <a:graphic>
              <a:graphicData uri="http://schemas.openxmlformats.org/drawingml/2006/picture">
                <pic:pic>
                  <pic:nvPicPr>
                    <pic:cNvPr id="0" name="image225.png"/>
                    <pic:cNvPicPr preferRelativeResize="0"/>
                  </pic:nvPicPr>
                  <pic:blipFill>
                    <a:blip r:embed="rId194"/>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56">
      <w:pPr>
        <w:rPr>
          <w:color w:val="ff0000"/>
          <w:sz w:val="24"/>
          <w:szCs w:val="24"/>
        </w:rPr>
      </w:pPr>
      <w:r w:rsidDel="00000000" w:rsidR="00000000" w:rsidRPr="00000000">
        <w:rPr>
          <w:color w:val="ff0000"/>
          <w:sz w:val="24"/>
          <w:szCs w:val="24"/>
          <w:rtl w:val="0"/>
        </w:rPr>
        <w:t xml:space="preserve">B. True</w:t>
      </w:r>
    </w:p>
    <w:p w:rsidR="00000000" w:rsidDel="00000000" w:rsidP="00000000" w:rsidRDefault="00000000" w:rsidRPr="00000000" w14:paraId="00000257">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37- (Choose1 answer)</w:t>
      </w:r>
    </w:p>
    <w:p w:rsidR="00000000" w:rsidDel="00000000" w:rsidP="00000000" w:rsidRDefault="00000000" w:rsidRPr="00000000" w14:paraId="00000258">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A Communications Management Plan does the following:</w:t>
      </w:r>
    </w:p>
    <w:p w:rsidR="00000000" w:rsidDel="00000000" w:rsidP="00000000" w:rsidRDefault="00000000" w:rsidRPr="00000000" w14:paraId="0000025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36700"/>
            <wp:effectExtent b="0" l="0" r="0" t="0"/>
            <wp:docPr id="78" name="image74.png"/>
            <a:graphic>
              <a:graphicData uri="http://schemas.openxmlformats.org/drawingml/2006/picture">
                <pic:pic>
                  <pic:nvPicPr>
                    <pic:cNvPr id="0" name="image74.png"/>
                    <pic:cNvPicPr preferRelativeResize="0"/>
                  </pic:nvPicPr>
                  <pic:blipFill>
                    <a:blip r:embed="rId19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color w:val="ff0000"/>
          <w:sz w:val="24"/>
          <w:szCs w:val="24"/>
        </w:rPr>
      </w:pPr>
      <w:r w:rsidDel="00000000" w:rsidR="00000000" w:rsidRPr="00000000">
        <w:rPr>
          <w:color w:val="ff0000"/>
          <w:sz w:val="24"/>
          <w:szCs w:val="24"/>
          <w:rtl w:val="0"/>
        </w:rPr>
        <w:t xml:space="preserve">B. Lays out the approach and method for delivering information effectively and efficiently.</w:t>
      </w:r>
    </w:p>
    <w:p w:rsidR="00000000" w:rsidDel="00000000" w:rsidP="00000000" w:rsidRDefault="00000000" w:rsidRPr="00000000" w14:paraId="0000025B">
      <w:pPr>
        <w:rPr>
          <w:color w:val="ff0000"/>
          <w:sz w:val="24"/>
          <w:szCs w:val="24"/>
        </w:rPr>
      </w:pPr>
      <w:r w:rsidDel="00000000" w:rsidR="00000000" w:rsidRPr="00000000">
        <w:rPr>
          <w:rtl w:val="0"/>
        </w:rPr>
      </w:r>
    </w:p>
    <w:p w:rsidR="00000000" w:rsidDel="00000000" w:rsidP="00000000" w:rsidRDefault="00000000" w:rsidRPr="00000000" w14:paraId="0000025C">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Q38 :Choose1 answer)</w:t>
      </w:r>
    </w:p>
    <w:p w:rsidR="00000000" w:rsidDel="00000000" w:rsidP="00000000" w:rsidRDefault="00000000" w:rsidRPr="00000000" w14:paraId="0000025D">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Duration (Days)</w:t>
      </w:r>
    </w:p>
    <w:p w:rsidR="00000000" w:rsidDel="00000000" w:rsidP="00000000" w:rsidRDefault="00000000" w:rsidRPr="00000000" w14:paraId="0000025E">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Task Name</w:t>
      </w:r>
    </w:p>
    <w:p w:rsidR="00000000" w:rsidDel="00000000" w:rsidP="00000000" w:rsidRDefault="00000000" w:rsidRPr="00000000" w14:paraId="0000025F">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Start Date</w:t>
      </w:r>
    </w:p>
    <w:p w:rsidR="00000000" w:rsidDel="00000000" w:rsidP="00000000" w:rsidRDefault="00000000" w:rsidRPr="00000000" w14:paraId="00000260">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End Date</w:t>
      </w:r>
    </w:p>
    <w:p w:rsidR="00000000" w:rsidDel="00000000" w:rsidP="00000000" w:rsidRDefault="00000000" w:rsidRPr="00000000" w14:paraId="00000261">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Planned Value</w:t>
      </w:r>
    </w:p>
    <w:p w:rsidR="00000000" w:rsidDel="00000000" w:rsidP="00000000" w:rsidRDefault="00000000" w:rsidRPr="00000000" w14:paraId="00000262">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Percent Complete</w:t>
      </w:r>
    </w:p>
    <w:p w:rsidR="00000000" w:rsidDel="00000000" w:rsidP="00000000" w:rsidRDefault="00000000" w:rsidRPr="00000000" w14:paraId="00000263">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Actual Cost</w:t>
      </w:r>
    </w:p>
    <w:p w:rsidR="00000000" w:rsidDel="00000000" w:rsidP="00000000" w:rsidRDefault="00000000" w:rsidRPr="00000000" w14:paraId="00000264">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A project manager</w:t>
      </w:r>
    </w:p>
    <w:p w:rsidR="00000000" w:rsidDel="00000000" w:rsidP="00000000" w:rsidRDefault="00000000" w:rsidRPr="00000000" w14:paraId="00000265">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Define</w:t>
      </w:r>
    </w:p>
    <w:p w:rsidR="00000000" w:rsidDel="00000000" w:rsidP="00000000" w:rsidRDefault="00000000" w:rsidRPr="00000000" w14:paraId="00000266">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8/1</w:t>
      </w:r>
    </w:p>
    <w:p w:rsidR="00000000" w:rsidDel="00000000" w:rsidP="00000000" w:rsidRDefault="00000000" w:rsidRPr="00000000" w14:paraId="00000267">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8/31</w:t>
      </w:r>
    </w:p>
    <w:p w:rsidR="00000000" w:rsidDel="00000000" w:rsidP="00000000" w:rsidRDefault="00000000" w:rsidRPr="00000000" w14:paraId="00000268">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30</w:t>
      </w:r>
    </w:p>
    <w:p w:rsidR="00000000" w:rsidDel="00000000" w:rsidP="00000000" w:rsidRDefault="00000000" w:rsidRPr="00000000" w14:paraId="00000269">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$ 1,000.00</w:t>
      </w:r>
    </w:p>
    <w:p w:rsidR="00000000" w:rsidDel="00000000" w:rsidP="00000000" w:rsidRDefault="00000000" w:rsidRPr="00000000" w14:paraId="0000026A">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$ 1,200.00</w:t>
      </w:r>
    </w:p>
    <w:p w:rsidR="00000000" w:rsidDel="00000000" w:rsidP="00000000" w:rsidRDefault="00000000" w:rsidRPr="00000000" w14:paraId="0000026B">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100%</w:t>
      </w:r>
    </w:p>
    <w:p w:rsidR="00000000" w:rsidDel="00000000" w:rsidP="00000000" w:rsidRDefault="00000000" w:rsidRPr="00000000" w14:paraId="0000026C">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IS</w:t>
      </w:r>
    </w:p>
    <w:p w:rsidR="00000000" w:rsidDel="00000000" w:rsidP="00000000" w:rsidRDefault="00000000" w:rsidRPr="00000000" w14:paraId="0000026D">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currently managing</w:t>
      </w:r>
    </w:p>
    <w:p w:rsidR="00000000" w:rsidDel="00000000" w:rsidP="00000000" w:rsidRDefault="00000000" w:rsidRPr="00000000" w14:paraId="0000026E">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Measure</w:t>
      </w:r>
    </w:p>
    <w:p w:rsidR="00000000" w:rsidDel="00000000" w:rsidP="00000000" w:rsidRDefault="00000000" w:rsidRPr="00000000" w14:paraId="0000026F">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9/1</w:t>
      </w:r>
    </w:p>
    <w:p w:rsidR="00000000" w:rsidDel="00000000" w:rsidP="00000000" w:rsidRDefault="00000000" w:rsidRPr="00000000" w14:paraId="00000270">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9/30</w:t>
      </w:r>
    </w:p>
    <w:p w:rsidR="00000000" w:rsidDel="00000000" w:rsidP="00000000" w:rsidRDefault="00000000" w:rsidRPr="00000000" w14:paraId="00000271">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29</w:t>
      </w:r>
    </w:p>
    <w:p w:rsidR="00000000" w:rsidDel="00000000" w:rsidP="00000000" w:rsidRDefault="00000000" w:rsidRPr="00000000" w14:paraId="00000272">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$ 3,000.00</w:t>
      </w:r>
    </w:p>
    <w:p w:rsidR="00000000" w:rsidDel="00000000" w:rsidP="00000000" w:rsidRDefault="00000000" w:rsidRPr="00000000" w14:paraId="00000273">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$ 2,900.00</w:t>
      </w:r>
    </w:p>
    <w:p w:rsidR="00000000" w:rsidDel="00000000" w:rsidP="00000000" w:rsidRDefault="00000000" w:rsidRPr="00000000" w14:paraId="00000274">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100%</w:t>
      </w:r>
    </w:p>
    <w:p w:rsidR="00000000" w:rsidDel="00000000" w:rsidP="00000000" w:rsidRDefault="00000000" w:rsidRPr="00000000" w14:paraId="00000275">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76">
      <w:pPr>
        <w:rPr>
          <w:color w:val="ff0000"/>
          <w:sz w:val="24"/>
          <w:szCs w:val="24"/>
        </w:rPr>
      </w:pPr>
      <w:r w:rsidDel="00000000" w:rsidR="00000000" w:rsidRPr="00000000">
        <w:rPr/>
        <w:drawing>
          <wp:inline distB="114300" distT="114300" distL="114300" distR="114300">
            <wp:extent cx="5731200" cy="3746500"/>
            <wp:effectExtent b="0" l="0" r="0" t="0"/>
            <wp:docPr id="111" name="image116.png"/>
            <a:graphic>
              <a:graphicData uri="http://schemas.openxmlformats.org/drawingml/2006/picture">
                <pic:pic>
                  <pic:nvPicPr>
                    <pic:cNvPr id="0" name="image116.png"/>
                    <pic:cNvPicPr preferRelativeResize="0"/>
                  </pic:nvPicPr>
                  <pic:blipFill>
                    <a:blip r:embed="rId196"/>
                    <a:srcRect b="0" l="0" r="0" t="0"/>
                    <a:stretch>
                      <a:fillRect/>
                    </a:stretch>
                  </pic:blipFill>
                  <pic:spPr>
                    <a:xfrm>
                      <a:off x="0" y="0"/>
                      <a:ext cx="5731200" cy="3746500"/>
                    </a:xfrm>
                    <a:prstGeom prst="rect"/>
                    <a:ln/>
                  </pic:spPr>
                </pic:pic>
              </a:graphicData>
            </a:graphic>
          </wp:inline>
        </w:drawing>
      </w:r>
      <w:r w:rsidDel="00000000" w:rsidR="00000000" w:rsidRPr="00000000">
        <w:rPr>
          <w:color w:val="ff0000"/>
          <w:sz w:val="24"/>
          <w:szCs w:val="24"/>
          <w:rtl w:val="0"/>
        </w:rPr>
        <w:t xml:space="preserve">ĐÁP ÁN : 8000</w:t>
      </w:r>
    </w:p>
    <w:p w:rsidR="00000000" w:rsidDel="00000000" w:rsidP="00000000" w:rsidRDefault="00000000" w:rsidRPr="00000000" w14:paraId="00000277">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78">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79">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(Choose1 answer)</w:t>
      </w:r>
    </w:p>
    <w:p w:rsidR="00000000" w:rsidDel="00000000" w:rsidP="00000000" w:rsidRDefault="00000000" w:rsidRPr="00000000" w14:paraId="0000027A">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A useful tool in identifying risks is the SWOT analysis. What does SWOT stand for?</w:t>
      </w:r>
    </w:p>
    <w:p w:rsidR="00000000" w:rsidDel="00000000" w:rsidP="00000000" w:rsidRDefault="00000000" w:rsidRPr="00000000" w14:paraId="0000027B">
      <w:pPr>
        <w:rPr>
          <w:rFonts w:ascii="Roboto" w:cs="Roboto" w:eastAsia="Roboto" w:hAnsi="Roboto"/>
          <w:b w:val="1"/>
          <w:bCs w:val="1"/>
          <w:color w:val="141618"/>
          <w:shd w:fill="f9fafa" w:val="clear"/>
        </w:rPr>
      </w:pPr>
      <w:r w:rsidDel="00000000" w:rsidR="00000000" w:rsidRPr="00000000">
        <w:rPr>
          <w:rtl w:val="0"/>
        </w:rPr>
      </w:r>
    </w:p>
    <w:p w:rsidR="00000000" w:rsidDel="00000000" w:rsidP="00000000" w:rsidRDefault="00000000" w:rsidRPr="00000000" w14:paraId="0000027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828800"/>
            <wp:effectExtent b="0" l="0" r="0" t="0"/>
            <wp:docPr id="222" name="image217.png"/>
            <a:graphic>
              <a:graphicData uri="http://schemas.openxmlformats.org/drawingml/2006/picture">
                <pic:pic>
                  <pic:nvPicPr>
                    <pic:cNvPr id="0" name="image217.png"/>
                    <pic:cNvPicPr preferRelativeResize="0"/>
                  </pic:nvPicPr>
                  <pic:blipFill>
                    <a:blip r:embed="rId19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color w:val="ff0000"/>
          <w:sz w:val="24"/>
          <w:szCs w:val="24"/>
        </w:rPr>
      </w:pPr>
      <w:r w:rsidDel="00000000" w:rsidR="00000000" w:rsidRPr="00000000">
        <w:rPr>
          <w:color w:val="ff0000"/>
          <w:sz w:val="24"/>
          <w:szCs w:val="24"/>
          <w:rtl w:val="0"/>
        </w:rPr>
        <w:t xml:space="preserve">A. Strengths, opportunities, weaknesses, and threats</w:t>
      </w:r>
    </w:p>
    <w:p w:rsidR="00000000" w:rsidDel="00000000" w:rsidP="00000000" w:rsidRDefault="00000000" w:rsidRPr="00000000" w14:paraId="0000027E">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7F">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Q43- The work breakdown structure can best be thought of as an effective aid for communications.</w:t>
      </w:r>
    </w:p>
    <w:p w:rsidR="00000000" w:rsidDel="00000000" w:rsidP="00000000" w:rsidRDefault="00000000" w:rsidRPr="00000000" w14:paraId="00000280">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460500"/>
            <wp:effectExtent b="0" l="0" r="0" t="0"/>
            <wp:docPr id="257" name="image263.png"/>
            <a:graphic>
              <a:graphicData uri="http://schemas.openxmlformats.org/drawingml/2006/picture">
                <pic:pic>
                  <pic:nvPicPr>
                    <pic:cNvPr id="0" name="image263.png"/>
                    <pic:cNvPicPr preferRelativeResize="0"/>
                  </pic:nvPicPr>
                  <pic:blipFill>
                    <a:blip r:embed="rId19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color w:val="ff0000"/>
          <w:sz w:val="24"/>
          <w:szCs w:val="24"/>
        </w:rPr>
      </w:pPr>
      <w:r w:rsidDel="00000000" w:rsidR="00000000" w:rsidRPr="00000000">
        <w:rPr>
          <w:color w:val="ff0000"/>
          <w:sz w:val="24"/>
          <w:szCs w:val="24"/>
          <w:rtl w:val="0"/>
        </w:rPr>
        <w:t xml:space="preserve">D. Stakeholders</w:t>
      </w:r>
    </w:p>
    <w:p w:rsidR="00000000" w:rsidDel="00000000" w:rsidP="00000000" w:rsidRDefault="00000000" w:rsidRPr="00000000" w14:paraId="00000282">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83">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Q44- When you use the RACI or Responsible, Accountable, Consult, Inform version of the RAM, those responsible persons are:</w:t>
      </w:r>
    </w:p>
    <w:p w:rsidR="00000000" w:rsidDel="00000000" w:rsidP="00000000" w:rsidRDefault="00000000" w:rsidRPr="00000000" w14:paraId="0000028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49400"/>
            <wp:effectExtent b="0" l="0" r="0" t="0"/>
            <wp:docPr id="196" name="image212.png"/>
            <a:graphic>
              <a:graphicData uri="http://schemas.openxmlformats.org/drawingml/2006/picture">
                <pic:pic>
                  <pic:nvPicPr>
                    <pic:cNvPr id="0" name="image212.png"/>
                    <pic:cNvPicPr preferRelativeResize="0"/>
                  </pic:nvPicPr>
                  <pic:blipFill>
                    <a:blip r:embed="rId199"/>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color w:val="ff0000"/>
          <w:sz w:val="24"/>
          <w:szCs w:val="24"/>
        </w:rPr>
      </w:pPr>
      <w:r w:rsidDel="00000000" w:rsidR="00000000" w:rsidRPr="00000000">
        <w:rPr>
          <w:color w:val="ff0000"/>
          <w:sz w:val="24"/>
          <w:szCs w:val="24"/>
          <w:rtl w:val="0"/>
        </w:rPr>
        <w:t xml:space="preserve">D. Completing the work</w:t>
      </w:r>
    </w:p>
    <w:p w:rsidR="00000000" w:rsidDel="00000000" w:rsidP="00000000" w:rsidRDefault="00000000" w:rsidRPr="00000000" w14:paraId="00000286">
      <w:pPr>
        <w:spacing w:after="240" w:before="240" w:lineRule="auto"/>
        <w:rPr>
          <w:color w:val="ff0000"/>
          <w:sz w:val="24"/>
          <w:szCs w:val="24"/>
        </w:rPr>
      </w:pPr>
      <w:r w:rsidDel="00000000" w:rsidR="00000000" w:rsidRPr="00000000">
        <w:rPr>
          <w:rFonts w:ascii="Times New Roman" w:cs="Times New Roman" w:eastAsia="Times New Roman" w:hAnsi="Times New Roman"/>
          <w:b w:val="1"/>
          <w:bCs w:val="1"/>
          <w:sz w:val="24"/>
          <w:szCs w:val="24"/>
          <w:rtl w:val="0"/>
        </w:rPr>
        <w:t xml:space="preserve">hose consulted persons are= &gt; A. Providing subject matter expertise</w:t>
      </w:r>
      <w:r w:rsidDel="00000000" w:rsidR="00000000" w:rsidRPr="00000000">
        <w:rPr>
          <w:rtl w:val="0"/>
        </w:rPr>
      </w:r>
    </w:p>
    <w:p w:rsidR="00000000" w:rsidDel="00000000" w:rsidP="00000000" w:rsidRDefault="00000000" w:rsidRPr="00000000" w14:paraId="00000287">
      <w:pPr>
        <w:rPr>
          <w:rFonts w:ascii="Roboto" w:cs="Roboto" w:eastAsia="Roboto" w:hAnsi="Roboto"/>
          <w:b w:val="1"/>
          <w:bCs w:val="1"/>
          <w:color w:val="141618"/>
          <w:shd w:fill="f9fafa" w:val="clear"/>
        </w:rPr>
      </w:pPr>
      <w:r w:rsidDel="00000000" w:rsidR="00000000" w:rsidRPr="00000000">
        <w:rPr>
          <w:rFonts w:ascii="Roboto" w:cs="Roboto" w:eastAsia="Roboto" w:hAnsi="Roboto"/>
          <w:b w:val="1"/>
          <w:bCs w:val="1"/>
          <w:color w:val="141618"/>
          <w:shd w:fill="f9fafa" w:val="clear"/>
          <w:rtl w:val="0"/>
        </w:rPr>
        <w:t xml:space="preserve">Q47- Given 14.000 USD is the most likely of the estimated cost of the activity, 8.000USD is the optimistic value and 26.000USD is the pessimistic one. By using the PERT (Program Evaluation and Review Technique) analysis to calculate the expected activity cost, which of the following is the result?</w:t>
      </w:r>
    </w:p>
    <w:p w:rsidR="00000000" w:rsidDel="00000000" w:rsidP="00000000" w:rsidRDefault="00000000" w:rsidRPr="00000000" w14:paraId="00000288">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8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87500"/>
            <wp:effectExtent b="0" l="0" r="0" t="0"/>
            <wp:docPr id="162" name="image155.png"/>
            <a:graphic>
              <a:graphicData uri="http://schemas.openxmlformats.org/drawingml/2006/picture">
                <pic:pic>
                  <pic:nvPicPr>
                    <pic:cNvPr id="0" name="image155.png"/>
                    <pic:cNvPicPr preferRelativeResize="0"/>
                  </pic:nvPicPr>
                  <pic:blipFill>
                    <a:blip r:embed="rId20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ff0000"/>
          <w:sz w:val="24"/>
          <w:szCs w:val="24"/>
        </w:rPr>
      </w:pPr>
      <w:r w:rsidDel="00000000" w:rsidR="00000000" w:rsidRPr="00000000">
        <w:rPr>
          <w:color w:val="ff0000"/>
          <w:sz w:val="24"/>
          <w:szCs w:val="24"/>
          <w:rtl w:val="0"/>
        </w:rPr>
        <w:t xml:space="preserve">C. 15.000USD ((8+4*14+26)/6=15)</w:t>
      </w:r>
    </w:p>
    <w:p w:rsidR="00000000" w:rsidDel="00000000" w:rsidP="00000000" w:rsidRDefault="00000000" w:rsidRPr="00000000" w14:paraId="0000028B">
      <w:pPr>
        <w:rPr>
          <w:color w:val="ff0000"/>
          <w:sz w:val="24"/>
          <w:szCs w:val="24"/>
        </w:rPr>
      </w:pPr>
      <w:r w:rsidDel="00000000" w:rsidR="00000000" w:rsidRPr="00000000">
        <w:rPr>
          <w:rtl w:val="0"/>
        </w:rPr>
      </w:r>
    </w:p>
    <w:p w:rsidR="00000000" w:rsidDel="00000000" w:rsidP="00000000" w:rsidRDefault="00000000" w:rsidRPr="00000000" w14:paraId="0000028C">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28D">
      <w:pPr>
        <w:pStyle w:val="Title"/>
        <w:rPr/>
      </w:pPr>
      <w:bookmarkStart w:colFirst="0" w:colLast="0" w:name="_abeuojifhl71" w:id="24"/>
      <w:bookmarkEnd w:id="24"/>
      <w:r w:rsidDel="00000000" w:rsidR="00000000" w:rsidRPr="00000000">
        <w:rPr>
          <w:rtl w:val="0"/>
        </w:rPr>
        <w:t xml:space="preserve">Đề 5:FA23(Hải)</w:t>
      </w:r>
    </w:p>
    <w:p w:rsidR="00000000" w:rsidDel="00000000" w:rsidP="00000000" w:rsidRDefault="00000000" w:rsidRPr="00000000" w14:paraId="0000028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w:t>
      </w:r>
      <w:r w:rsidDel="00000000" w:rsidR="00000000" w:rsidRPr="00000000">
        <w:rPr>
          <w:rFonts w:ascii="Times New Roman" w:cs="Times New Roman" w:eastAsia="Times New Roman" w:hAnsi="Times New Roman"/>
          <w:b w:val="1"/>
          <w:bCs w:val="1"/>
          <w:sz w:val="24"/>
          <w:szCs w:val="24"/>
          <w:rtl w:val="0"/>
        </w:rPr>
        <w:t xml:space="preserve">Which of the following is NOT the output of Plan Scope Management process? (Choose 2 answers)</w:t>
      </w:r>
    </w:p>
    <w:p w:rsidR="00000000" w:rsidDel="00000000" w:rsidP="00000000" w:rsidRDefault="00000000" w:rsidRPr="00000000" w14:paraId="0000028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74800"/>
            <wp:effectExtent b="0" l="0" r="0" t="0"/>
            <wp:docPr id="287" name="image282.png"/>
            <a:graphic>
              <a:graphicData uri="http://schemas.openxmlformats.org/drawingml/2006/picture">
                <pic:pic>
                  <pic:nvPicPr>
                    <pic:cNvPr id="0" name="image282.png"/>
                    <pic:cNvPicPr preferRelativeResize="0"/>
                  </pic:nvPicPr>
                  <pic:blipFill>
                    <a:blip r:embed="rId20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Cost Management Plan</w:t>
      </w:r>
    </w:p>
    <w:p w:rsidR="00000000" w:rsidDel="00000000" w:rsidP="00000000" w:rsidRDefault="00000000" w:rsidRPr="00000000" w14:paraId="0000029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Quality Management Plan</w:t>
      </w:r>
    </w:p>
    <w:p w:rsidR="00000000" w:rsidDel="00000000" w:rsidP="00000000" w:rsidRDefault="00000000" w:rsidRPr="00000000" w14:paraId="0000029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 </w:t>
      </w:r>
      <w:r w:rsidDel="00000000" w:rsidR="00000000" w:rsidRPr="00000000">
        <w:rPr>
          <w:rFonts w:ascii="Times New Roman" w:cs="Times New Roman" w:eastAsia="Times New Roman" w:hAnsi="Times New Roman"/>
          <w:b w:val="1"/>
          <w:bCs w:val="1"/>
          <w:sz w:val="24"/>
          <w:szCs w:val="24"/>
          <w:rtl w:val="0"/>
        </w:rPr>
        <w:t xml:space="preserve">Which of the following is the most correct statement regarding management and contingency reserves?</w:t>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84300"/>
            <wp:effectExtent b="0" l="0" r="0" t="0"/>
            <wp:docPr id="285" name="image280.png"/>
            <a:graphic>
              <a:graphicData uri="http://schemas.openxmlformats.org/drawingml/2006/picture">
                <pic:pic>
                  <pic:nvPicPr>
                    <pic:cNvPr id="0" name="image280.png"/>
                    <pic:cNvPicPr preferRelativeResize="0"/>
                  </pic:nvPicPr>
                  <pic:blipFill>
                    <a:blip r:embed="rId20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Contingency reserve is included into the cost budget but management reserve is not.</w:t>
      </w:r>
    </w:p>
    <w:p w:rsidR="00000000" w:rsidDel="00000000" w:rsidP="00000000" w:rsidRDefault="00000000" w:rsidRPr="00000000" w14:paraId="0000029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  </w:t>
      </w:r>
      <w:r w:rsidDel="00000000" w:rsidR="00000000" w:rsidRPr="00000000">
        <w:rPr>
          <w:rFonts w:ascii="Times New Roman" w:cs="Times New Roman" w:eastAsia="Times New Roman" w:hAnsi="Times New Roman"/>
          <w:b w:val="1"/>
          <w:bCs w:val="1"/>
          <w:sz w:val="24"/>
          <w:szCs w:val="24"/>
          <w:rtl w:val="0"/>
        </w:rPr>
        <w:t xml:space="preserve">True or False: Influence means you have the right to apply resources, make decisions and give approvals.</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838200"/>
            <wp:effectExtent b="0" l="0" r="0" t="0"/>
            <wp:docPr id="218" name="image202.png"/>
            <a:graphic>
              <a:graphicData uri="http://schemas.openxmlformats.org/drawingml/2006/picture">
                <pic:pic>
                  <pic:nvPicPr>
                    <pic:cNvPr id="0" name="image202.png"/>
                    <pic:cNvPicPr preferRelativeResize="0"/>
                  </pic:nvPicPr>
                  <pic:blipFill>
                    <a:blip r:embed="rId203"/>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29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Q5.  </w:t>
      </w:r>
      <w:r w:rsidDel="00000000" w:rsidR="00000000" w:rsidRPr="00000000">
        <w:rPr>
          <w:rFonts w:ascii="Times New Roman" w:cs="Times New Roman" w:eastAsia="Times New Roman" w:hAnsi="Times New Roman"/>
          <w:b w:val="1"/>
          <w:bCs w:val="1"/>
          <w:sz w:val="24"/>
          <w:szCs w:val="24"/>
          <w:rtl w:val="0"/>
        </w:rPr>
        <w:t xml:space="preserve">True or False: Your role as the project manager during quality control is to implement the quality management plan using the appropriate tools and techniques, in order to ensure that work is being performed according to required quality standards</w:t>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003300"/>
            <wp:effectExtent b="0" l="0" r="0" t="0"/>
            <wp:docPr id="4" name="image3.png"/>
            <a:graphic>
              <a:graphicData uri="http://schemas.openxmlformats.org/drawingml/2006/picture">
                <pic:pic>
                  <pic:nvPicPr>
                    <pic:cNvPr id="0" name="image3.png"/>
                    <pic:cNvPicPr preferRelativeResize="0"/>
                  </pic:nvPicPr>
                  <pic:blipFill>
                    <a:blip r:embed="rId204"/>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2A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Q6.  </w:t>
      </w:r>
      <w:r w:rsidDel="00000000" w:rsidR="00000000" w:rsidRPr="00000000">
        <w:rPr>
          <w:rFonts w:ascii="Times New Roman" w:cs="Times New Roman" w:eastAsia="Times New Roman" w:hAnsi="Times New Roman"/>
          <w:b w:val="1"/>
          <w:bCs w:val="1"/>
          <w:sz w:val="24"/>
          <w:szCs w:val="24"/>
          <w:rtl w:val="0"/>
        </w:rPr>
        <w:t xml:space="preserve">(Choose 1 answer)</w:t>
      </w:r>
    </w:p>
    <w:p w:rsidR="00000000" w:rsidDel="00000000" w:rsidP="00000000" w:rsidRDefault="00000000" w:rsidRPr="00000000" w14:paraId="000002A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Once you and your team identify and assess risks and develop responses you:</w:t>
      </w: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572125" cy="1743075"/>
            <wp:effectExtent b="0" l="0" r="0" t="0"/>
            <wp:docPr id="150" name="image173.png"/>
            <a:graphic>
              <a:graphicData uri="http://schemas.openxmlformats.org/drawingml/2006/picture">
                <pic:pic>
                  <pic:nvPicPr>
                    <pic:cNvPr id="0" name="image173.png"/>
                    <pic:cNvPicPr preferRelativeResize="0"/>
                  </pic:nvPicPr>
                  <pic:blipFill>
                    <a:blip r:embed="rId205"/>
                    <a:srcRect b="0" l="0" r="0" t="0"/>
                    <a:stretch>
                      <a:fillRect/>
                    </a:stretch>
                  </pic:blipFill>
                  <pic:spPr>
                    <a:xfrm>
                      <a:off x="0" y="0"/>
                      <a:ext cx="55721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Continue to identify and monitor risks for the remainder of the project.</w:t>
      </w:r>
    </w:p>
    <w:p w:rsidR="00000000" w:rsidDel="00000000" w:rsidP="00000000" w:rsidRDefault="00000000" w:rsidRPr="00000000" w14:paraId="000002A5">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Q7.  </w:t>
      </w:r>
      <w:r w:rsidDel="00000000" w:rsidR="00000000" w:rsidRPr="00000000">
        <w:rPr>
          <w:rFonts w:ascii="Times New Roman" w:cs="Times New Roman" w:eastAsia="Times New Roman" w:hAnsi="Times New Roman"/>
          <w:b w:val="1"/>
          <w:bCs w:val="1"/>
          <w:sz w:val="24"/>
          <w:szCs w:val="24"/>
          <w:rtl w:val="0"/>
        </w:rPr>
        <w:t xml:space="preserve">True or False: Project quality focuses on the project management processes used to meet project objectives.</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27100"/>
            <wp:effectExtent b="0" l="0" r="0" t="0"/>
            <wp:docPr id="289" name="image291.png"/>
            <a:graphic>
              <a:graphicData uri="http://schemas.openxmlformats.org/drawingml/2006/picture">
                <pic:pic>
                  <pic:nvPicPr>
                    <pic:cNvPr id="0" name="image291.png"/>
                    <pic:cNvPicPr preferRelativeResize="0"/>
                  </pic:nvPicPr>
                  <pic:blipFill>
                    <a:blip r:embed="rId20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2A9">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Q8.  </w:t>
      </w:r>
      <w:r w:rsidDel="00000000" w:rsidR="00000000" w:rsidRPr="00000000">
        <w:rPr>
          <w:rFonts w:ascii="Times New Roman" w:cs="Times New Roman" w:eastAsia="Times New Roman" w:hAnsi="Times New Roman"/>
          <w:b w:val="1"/>
          <w:bCs w:val="1"/>
          <w:sz w:val="24"/>
          <w:szCs w:val="24"/>
          <w:rtl w:val="0"/>
        </w:rPr>
        <w:t xml:space="preserve">As part of planning you have created a scope baseline, a budget baseline, and a schedule baseline. Should those baselines ever be allowed to change?</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47800"/>
            <wp:effectExtent b="0" l="0" r="0" t="0"/>
            <wp:docPr id="49" name="image48.png"/>
            <a:graphic>
              <a:graphicData uri="http://schemas.openxmlformats.org/drawingml/2006/picture">
                <pic:pic>
                  <pic:nvPicPr>
                    <pic:cNvPr id="0" name="image48.png"/>
                    <pic:cNvPicPr preferRelativeResize="0"/>
                  </pic:nvPicPr>
                  <pic:blipFill>
                    <a:blip r:embed="rId20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Yes, if the baseline is completely unachievable and the project sponsor approves it.</w:t>
      </w:r>
    </w:p>
    <w:p w:rsidR="00000000" w:rsidDel="00000000" w:rsidP="00000000" w:rsidRDefault="00000000" w:rsidRPr="00000000" w14:paraId="000002AD">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Q9.  </w:t>
      </w:r>
    </w:p>
    <w:p w:rsidR="00000000" w:rsidDel="00000000" w:rsidP="00000000" w:rsidRDefault="00000000" w:rsidRPr="00000000" w14:paraId="000002A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(Choose 1 answer)</w:t>
      </w:r>
    </w:p>
    <w:p w:rsidR="00000000" w:rsidDel="00000000" w:rsidP="00000000" w:rsidRDefault="00000000" w:rsidRPr="00000000" w14:paraId="000002B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project manager is trying to complete a software development project, but cannot get enough attention for the project. Resources are focused on completing process-related work, and the project manager has little authority to assign resources. What form of organization must the project manager be working in?</w:t>
      </w:r>
    </w:p>
    <w:p w:rsidR="00000000" w:rsidDel="00000000" w:rsidP="00000000" w:rsidRDefault="00000000" w:rsidRPr="00000000" w14:paraId="000002B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73200"/>
            <wp:effectExtent b="0" l="0" r="0" t="0"/>
            <wp:docPr id="5" name="image12.png"/>
            <a:graphic>
              <a:graphicData uri="http://schemas.openxmlformats.org/drawingml/2006/picture">
                <pic:pic>
                  <pic:nvPicPr>
                    <pic:cNvPr id="0" name="image12.png"/>
                    <pic:cNvPicPr preferRelativeResize="0"/>
                  </pic:nvPicPr>
                  <pic:blipFill>
                    <a:blip r:embed="rId20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Functional</w:t>
      </w:r>
    </w:p>
    <w:p w:rsidR="00000000" w:rsidDel="00000000" w:rsidP="00000000" w:rsidRDefault="00000000" w:rsidRPr="00000000" w14:paraId="000002B3">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Q10.  </w:t>
      </w:r>
      <w:r w:rsidDel="00000000" w:rsidR="00000000" w:rsidRPr="00000000">
        <w:rPr>
          <w:rFonts w:ascii="Times New Roman" w:cs="Times New Roman" w:eastAsia="Times New Roman" w:hAnsi="Times New Roman"/>
          <w:b w:val="1"/>
          <w:bCs w:val="1"/>
          <w:sz w:val="24"/>
          <w:szCs w:val="24"/>
          <w:rtl w:val="0"/>
        </w:rPr>
        <w:t xml:space="preserve">All the following occur during the planning process group EXCEPT:</w:t>
      </w: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4124325" cy="1562100"/>
            <wp:effectExtent b="0" l="0" r="0" t="0"/>
            <wp:docPr id="96" name="image104.png"/>
            <a:graphic>
              <a:graphicData uri="http://schemas.openxmlformats.org/drawingml/2006/picture">
                <pic:pic>
                  <pic:nvPicPr>
                    <pic:cNvPr id="0" name="image104.png"/>
                    <pic:cNvPicPr preferRelativeResize="0"/>
                  </pic:nvPicPr>
                  <pic:blipFill>
                    <a:blip r:embed="rId209"/>
                    <a:srcRect b="0" l="0" r="0" t="0"/>
                    <a:stretch>
                      <a:fillRect/>
                    </a:stretch>
                  </pic:blipFill>
                  <pic:spPr>
                    <a:xfrm>
                      <a:off x="0" y="0"/>
                      <a:ext cx="41243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Develop Project Charter</w:t>
      </w:r>
    </w:p>
    <w:p w:rsidR="00000000" w:rsidDel="00000000" w:rsidP="00000000" w:rsidRDefault="00000000" w:rsidRPr="00000000" w14:paraId="000002B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Q11.  </w:t>
      </w:r>
      <w:r w:rsidDel="00000000" w:rsidR="00000000" w:rsidRPr="00000000">
        <w:rPr>
          <w:rFonts w:ascii="Times New Roman" w:cs="Times New Roman" w:eastAsia="Times New Roman" w:hAnsi="Times New Roman"/>
          <w:b w:val="1"/>
          <w:bCs w:val="1"/>
          <w:sz w:val="24"/>
          <w:szCs w:val="24"/>
          <w:rtl w:val="0"/>
        </w:rPr>
        <w:t xml:space="preserve">Which of the following is a characteristic of project management process</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53000" cy="1562100"/>
            <wp:effectExtent b="0" l="0" r="0" t="0"/>
            <wp:docPr id="199" name="image219.png"/>
            <a:graphic>
              <a:graphicData uri="http://schemas.openxmlformats.org/drawingml/2006/picture">
                <pic:pic>
                  <pic:nvPicPr>
                    <pic:cNvPr id="0" name="image219.png"/>
                    <pic:cNvPicPr preferRelativeResize="0"/>
                  </pic:nvPicPr>
                  <pic:blipFill>
                    <a:blip r:embed="rId210"/>
                    <a:srcRect b="0" l="0" r="0" t="0"/>
                    <a:stretch>
                      <a:fillRect/>
                    </a:stretch>
                  </pic:blipFill>
                  <pic:spPr>
                    <a:xfrm>
                      <a:off x="0" y="0"/>
                      <a:ext cx="4953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Iterative</w:t>
      </w:r>
    </w:p>
    <w:p w:rsidR="00000000" w:rsidDel="00000000" w:rsidP="00000000" w:rsidRDefault="00000000" w:rsidRPr="00000000" w14:paraId="000002B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Q12.  </w:t>
      </w:r>
      <w:r w:rsidDel="00000000" w:rsidR="00000000" w:rsidRPr="00000000">
        <w:rPr>
          <w:rFonts w:ascii="Times New Roman" w:cs="Times New Roman" w:eastAsia="Times New Roman" w:hAnsi="Times New Roman"/>
          <w:b w:val="1"/>
          <w:bCs w:val="1"/>
          <w:sz w:val="24"/>
          <w:szCs w:val="24"/>
          <w:rtl w:val="0"/>
        </w:rPr>
        <w:t xml:space="preserve">True or false, a project manager spend most of his/her time communicating</w:t>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648200" cy="895350"/>
            <wp:effectExtent b="0" l="0" r="0" t="0"/>
            <wp:docPr id="184" name="image171.png"/>
            <a:graphic>
              <a:graphicData uri="http://schemas.openxmlformats.org/drawingml/2006/picture">
                <pic:pic>
                  <pic:nvPicPr>
                    <pic:cNvPr id="0" name="image171.png"/>
                    <pic:cNvPicPr preferRelativeResize="0"/>
                  </pic:nvPicPr>
                  <pic:blipFill>
                    <a:blip r:embed="rId211"/>
                    <a:srcRect b="0" l="0" r="0" t="0"/>
                    <a:stretch>
                      <a:fillRect/>
                    </a:stretch>
                  </pic:blipFill>
                  <pic:spPr>
                    <a:xfrm>
                      <a:off x="0" y="0"/>
                      <a:ext cx="46482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Q13.  </w:t>
      </w:r>
      <w:r w:rsidDel="00000000" w:rsidR="00000000" w:rsidRPr="00000000">
        <w:rPr>
          <w:rFonts w:ascii="Times New Roman" w:cs="Times New Roman" w:eastAsia="Times New Roman" w:hAnsi="Times New Roman"/>
          <w:b w:val="1"/>
          <w:bCs w:val="1"/>
          <w:sz w:val="24"/>
          <w:szCs w:val="24"/>
          <w:rtl w:val="0"/>
        </w:rPr>
        <w:t xml:space="preserve">True or False: Using bottom-up estimating techniques when activity durations or resource quantities are uncertain.</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52500"/>
            <wp:effectExtent b="0" l="0" r="0" t="0"/>
            <wp:docPr id="23" name="image4.png"/>
            <a:graphic>
              <a:graphicData uri="http://schemas.openxmlformats.org/drawingml/2006/picture">
                <pic:pic>
                  <pic:nvPicPr>
                    <pic:cNvPr id="0" name="image4.png"/>
                    <pic:cNvPicPr preferRelativeResize="0"/>
                  </pic:nvPicPr>
                  <pic:blipFill>
                    <a:blip r:embed="rId21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Q14.  </w:t>
      </w:r>
      <w:r w:rsidDel="00000000" w:rsidR="00000000" w:rsidRPr="00000000">
        <w:rPr>
          <w:rFonts w:ascii="Times New Roman" w:cs="Times New Roman" w:eastAsia="Times New Roman" w:hAnsi="Times New Roman"/>
          <w:b w:val="1"/>
          <w:bCs w:val="1"/>
          <w:sz w:val="24"/>
          <w:szCs w:val="24"/>
          <w:rtl w:val="0"/>
        </w:rPr>
        <w:t xml:space="preserve">What is a program?</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924300" cy="1352550"/>
            <wp:effectExtent b="0" l="0" r="0" t="0"/>
            <wp:docPr id="248" name="image264.png"/>
            <a:graphic>
              <a:graphicData uri="http://schemas.openxmlformats.org/drawingml/2006/picture">
                <pic:pic>
                  <pic:nvPicPr>
                    <pic:cNvPr id="0" name="image264.png"/>
                    <pic:cNvPicPr preferRelativeResize="0"/>
                  </pic:nvPicPr>
                  <pic:blipFill>
                    <a:blip r:embed="rId213"/>
                    <a:srcRect b="0" l="0" r="0" t="0"/>
                    <a:stretch>
                      <a:fillRect/>
                    </a:stretch>
                  </pic:blipFill>
                  <pic:spPr>
                    <a:xfrm>
                      <a:off x="0" y="0"/>
                      <a:ext cx="3924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A means to gain benefits and control of related projects</w:t>
      </w:r>
      <w:ins w:author="Duong Khanh Ly (K17 HL)" w:id="20" w:date="2025-04-28T06:16:36Z">
        <w:r w:rsidDel="00000000" w:rsidR="00000000" w:rsidRPr="00000000">
          <w:rPr>
            <w:rFonts w:ascii="Times New Roman" w:cs="Times New Roman" w:eastAsia="Times New Roman" w:hAnsi="Times New Roman"/>
            <w:b w:val="1"/>
            <w:bCs w:val="1"/>
            <w:color w:val="ff0000"/>
            <w:sz w:val="24"/>
            <w:szCs w:val="24"/>
            <w:rtl w:val="0"/>
          </w:rPr>
          <w:t xml:space="preserve"> </w:t>
        </w:r>
      </w:ins>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Q15.  </w:t>
      </w:r>
      <w:r w:rsidDel="00000000" w:rsidR="00000000" w:rsidRPr="00000000">
        <w:rPr>
          <w:rFonts w:ascii="Times New Roman" w:cs="Times New Roman" w:eastAsia="Times New Roman" w:hAnsi="Times New Roman"/>
          <w:b w:val="1"/>
          <w:bCs w:val="1"/>
          <w:sz w:val="24"/>
          <w:szCs w:val="24"/>
          <w:rtl w:val="0"/>
        </w:rPr>
        <w:t xml:space="preserve">True or False: Performance reporting aims to inform stakeholders how resources are being used to achieve the project's objectives.</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876300"/>
            <wp:effectExtent b="0" l="0" r="0" t="0"/>
            <wp:docPr id="190" name="image175.png"/>
            <a:graphic>
              <a:graphicData uri="http://schemas.openxmlformats.org/drawingml/2006/picture">
                <pic:pic>
                  <pic:nvPicPr>
                    <pic:cNvPr id="0" name="image175.png"/>
                    <pic:cNvPicPr preferRelativeResize="0"/>
                  </pic:nvPicPr>
                  <pic:blipFill>
                    <a:blip r:embed="rId21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True</w:t>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Q16.  </w:t>
      </w:r>
      <w:r w:rsidDel="00000000" w:rsidR="00000000" w:rsidRPr="00000000">
        <w:rPr>
          <w:rFonts w:ascii="Times New Roman" w:cs="Times New Roman" w:eastAsia="Times New Roman" w:hAnsi="Times New Roman"/>
          <w:b w:val="1"/>
          <w:bCs w:val="1"/>
          <w:sz w:val="24"/>
          <w:szCs w:val="24"/>
          <w:rtl w:val="0"/>
        </w:rPr>
        <w:t xml:space="preserve">True or False: The sender is responsible to make the information clear, complete, and appropriate to the needs of the receiver. The receiver is responsible to provide feedback to acknowledge that the message has been received and understood.</w:t>
      </w:r>
    </w:p>
    <w:p w:rsidR="00000000" w:rsidDel="00000000" w:rsidP="00000000" w:rsidRDefault="00000000" w:rsidRPr="00000000" w14:paraId="000002C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104900"/>
            <wp:effectExtent b="0" l="0" r="0" t="0"/>
            <wp:docPr id="45" name="image44.png"/>
            <a:graphic>
              <a:graphicData uri="http://schemas.openxmlformats.org/drawingml/2006/picture">
                <pic:pic>
                  <pic:nvPicPr>
                    <pic:cNvPr id="0" name="image44.png"/>
                    <pic:cNvPicPr preferRelativeResize="0"/>
                  </pic:nvPicPr>
                  <pic:blipFill>
                    <a:blip r:embed="rId215"/>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True</w:t>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Q17.  </w:t>
      </w:r>
      <w:r w:rsidDel="00000000" w:rsidR="00000000" w:rsidRPr="00000000">
        <w:rPr>
          <w:rFonts w:ascii="Times New Roman" w:cs="Times New Roman" w:eastAsia="Times New Roman" w:hAnsi="Times New Roman"/>
          <w:b w:val="1"/>
          <w:bCs w:val="1"/>
          <w:sz w:val="24"/>
          <w:szCs w:val="24"/>
          <w:rtl w:val="0"/>
        </w:rPr>
        <w:t xml:space="preserve">True or False: If "develop online modules" needs to begin before "review online modules" can begin, that is called a start to start relationship.</w:t>
      </w: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14400"/>
            <wp:effectExtent b="0" l="0" r="0" t="0"/>
            <wp:docPr id="175" name="image162.png"/>
            <a:graphic>
              <a:graphicData uri="http://schemas.openxmlformats.org/drawingml/2006/picture">
                <pic:pic>
                  <pic:nvPicPr>
                    <pic:cNvPr id="0" name="image162.png"/>
                    <pic:cNvPicPr preferRelativeResize="0"/>
                  </pic:nvPicPr>
                  <pic:blipFill>
                    <a:blip r:embed="rId21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True</w:t>
      </w:r>
    </w:p>
    <w:p w:rsidR="00000000" w:rsidDel="00000000" w:rsidP="00000000" w:rsidRDefault="00000000" w:rsidRPr="00000000" w14:paraId="000002D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Q18.  </w:t>
      </w:r>
      <w:r w:rsidDel="00000000" w:rsidR="00000000" w:rsidRPr="00000000">
        <w:rPr>
          <w:rFonts w:ascii="Times New Roman" w:cs="Times New Roman" w:eastAsia="Times New Roman" w:hAnsi="Times New Roman"/>
          <w:b w:val="1"/>
          <w:bCs w:val="1"/>
          <w:sz w:val="24"/>
          <w:szCs w:val="24"/>
          <w:rtl w:val="0"/>
        </w:rPr>
        <w:t xml:space="preserve">True or False: You should use parametric estimating when your historical information used to develop the model was qualitative and not readily quantifiable.</w:t>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01700"/>
            <wp:effectExtent b="0" l="0" r="0" t="0"/>
            <wp:docPr id="26" name="image9.png"/>
            <a:graphic>
              <a:graphicData uri="http://schemas.openxmlformats.org/drawingml/2006/picture">
                <pic:pic>
                  <pic:nvPicPr>
                    <pic:cNvPr id="0" name="image9.png"/>
                    <pic:cNvPicPr preferRelativeResize="0"/>
                  </pic:nvPicPr>
                  <pic:blipFill>
                    <a:blip r:embed="rId21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Q19.  </w:t>
      </w:r>
      <w:r w:rsidDel="00000000" w:rsidR="00000000" w:rsidRPr="00000000">
        <w:rPr>
          <w:rFonts w:ascii="Times New Roman" w:cs="Times New Roman" w:eastAsia="Times New Roman" w:hAnsi="Times New Roman"/>
          <w:b w:val="1"/>
          <w:bCs w:val="1"/>
          <w:sz w:val="24"/>
          <w:szCs w:val="24"/>
          <w:rtl w:val="0"/>
        </w:rPr>
        <w:t xml:space="preserve">As you plan your project, you do so thinking that all team members will be assigned to your project for at least 50% of their available time. This is an example of</w:t>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22400"/>
            <wp:effectExtent b="0" l="0" r="0" t="0"/>
            <wp:docPr id="168" name="image176.png"/>
            <a:graphic>
              <a:graphicData uri="http://schemas.openxmlformats.org/drawingml/2006/picture">
                <pic:pic>
                  <pic:nvPicPr>
                    <pic:cNvPr id="0" name="image176.png"/>
                    <pic:cNvPicPr preferRelativeResize="0"/>
                  </pic:nvPicPr>
                  <pic:blipFill>
                    <a:blip r:embed="rId2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An assumption.</w:t>
      </w: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2D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Q21.  </w:t>
      </w:r>
      <w:r w:rsidDel="00000000" w:rsidR="00000000" w:rsidRPr="00000000">
        <w:rPr>
          <w:rFonts w:ascii="Times New Roman" w:cs="Times New Roman" w:eastAsia="Times New Roman" w:hAnsi="Times New Roman"/>
          <w:b w:val="1"/>
          <w:bCs w:val="1"/>
          <w:sz w:val="24"/>
          <w:szCs w:val="24"/>
          <w:rtl w:val="0"/>
        </w:rPr>
        <w:t xml:space="preserve">Which one of below situations is not correct when discussing about Responsibility Assignment Matrix</w:t>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49400"/>
            <wp:effectExtent b="0" l="0" r="0" t="0"/>
            <wp:docPr id="145" name="image152.png"/>
            <a:graphic>
              <a:graphicData uri="http://schemas.openxmlformats.org/drawingml/2006/picture">
                <pic:pic>
                  <pic:nvPicPr>
                    <pic:cNvPr id="0" name="image152.png"/>
                    <pic:cNvPicPr preferRelativeResize="0"/>
                  </pic:nvPicPr>
                  <pic:blipFill>
                    <a:blip r:embed="rId219"/>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Two team members are accountable for the same task.</w:t>
      </w:r>
    </w:p>
    <w:p w:rsidR="00000000" w:rsidDel="00000000" w:rsidP="00000000" w:rsidRDefault="00000000" w:rsidRPr="00000000" w14:paraId="000002DD">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Q22.  </w:t>
      </w:r>
      <w:r w:rsidDel="00000000" w:rsidR="00000000" w:rsidRPr="00000000">
        <w:rPr>
          <w:rFonts w:ascii="Times New Roman" w:cs="Times New Roman" w:eastAsia="Times New Roman" w:hAnsi="Times New Roman"/>
          <w:b w:val="1"/>
          <w:bCs w:val="1"/>
          <w:sz w:val="24"/>
          <w:szCs w:val="24"/>
          <w:rtl w:val="0"/>
        </w:rPr>
        <w:t xml:space="preserve">The network diagram can be used to</w:t>
      </w: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248025" cy="1790700"/>
            <wp:effectExtent b="0" l="0" r="0" t="0"/>
            <wp:docPr id="154" name="image160.png"/>
            <a:graphic>
              <a:graphicData uri="http://schemas.openxmlformats.org/drawingml/2006/picture">
                <pic:pic>
                  <pic:nvPicPr>
                    <pic:cNvPr id="0" name="image160.png"/>
                    <pic:cNvPicPr preferRelativeResize="0"/>
                  </pic:nvPicPr>
                  <pic:blipFill>
                    <a:blip r:embed="rId220"/>
                    <a:srcRect b="0" l="0" r="0" t="0"/>
                    <a:stretch>
                      <a:fillRect/>
                    </a:stretch>
                  </pic:blipFill>
                  <pic:spPr>
                    <a:xfrm>
                      <a:off x="0" y="0"/>
                      <a:ext cx="32480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Show project schedule performance over time</w:t>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Q24.  </w:t>
      </w:r>
      <w:r w:rsidDel="00000000" w:rsidR="00000000" w:rsidRPr="00000000">
        <w:rPr>
          <w:rFonts w:ascii="Times New Roman" w:cs="Times New Roman" w:eastAsia="Times New Roman" w:hAnsi="Times New Roman"/>
          <w:b w:val="1"/>
          <w:bCs w:val="1"/>
          <w:sz w:val="24"/>
          <w:szCs w:val="24"/>
          <w:rtl w:val="0"/>
        </w:rPr>
        <w:t xml:space="preserve">One way to classify your stakeholders is to use the Power/Interest Grid. If a stakeholder is high interest / high power, what should the Project Manager do?</w:t>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33500"/>
            <wp:effectExtent b="0" l="0" r="0" t="0"/>
            <wp:docPr id="211" name="image204.png"/>
            <a:graphic>
              <a:graphicData uri="http://schemas.openxmlformats.org/drawingml/2006/picture">
                <pic:pic>
                  <pic:nvPicPr>
                    <pic:cNvPr id="0" name="image204.png"/>
                    <pic:cNvPicPr preferRelativeResize="0"/>
                  </pic:nvPicPr>
                  <pic:blipFill>
                    <a:blip r:embed="rId22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Manage closely</w:t>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High power- high interest: closely manage their expectations.</w:t>
      </w:r>
    </w:p>
    <w:p w:rsidR="00000000" w:rsidDel="00000000" w:rsidP="00000000" w:rsidRDefault="00000000" w:rsidRPr="00000000" w14:paraId="000002E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High power- low interest: keep satisfied</w:t>
      </w:r>
    </w:p>
    <w:p w:rsidR="00000000" w:rsidDel="00000000" w:rsidP="00000000" w:rsidRDefault="00000000" w:rsidRPr="00000000" w14:paraId="000002E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Low power - high interest: keep informed</w:t>
      </w:r>
    </w:p>
    <w:p w:rsidR="00000000" w:rsidDel="00000000" w:rsidP="00000000" w:rsidRDefault="00000000" w:rsidRPr="00000000" w14:paraId="000002E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Low power - low interest: monitor these people, but do not bore them with excessive communication</w:t>
      </w:r>
    </w:p>
    <w:p w:rsidR="00000000" w:rsidDel="00000000" w:rsidP="00000000" w:rsidRDefault="00000000" w:rsidRPr="00000000" w14:paraId="000002E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Q25.  </w:t>
      </w:r>
      <w:r w:rsidDel="00000000" w:rsidR="00000000" w:rsidRPr="00000000">
        <w:rPr>
          <w:rFonts w:ascii="Times New Roman" w:cs="Times New Roman" w:eastAsia="Times New Roman" w:hAnsi="Times New Roman"/>
          <w:b w:val="1"/>
          <w:bCs w:val="1"/>
          <w:sz w:val="24"/>
          <w:szCs w:val="24"/>
          <w:rtl w:val="0"/>
        </w:rPr>
        <w:t xml:space="preserve">The discipline of quality management complements the discipline of project management. Both recognize all but one of the following</w:t>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71600"/>
            <wp:effectExtent b="0" l="0" r="0" t="0"/>
            <wp:docPr id="149" name="image156.png"/>
            <a:graphic>
              <a:graphicData uri="http://schemas.openxmlformats.org/drawingml/2006/picture">
                <pic:pic>
                  <pic:nvPicPr>
                    <pic:cNvPr id="0" name="image156.png"/>
                    <pic:cNvPicPr preferRelativeResize="0"/>
                  </pic:nvPicPr>
                  <pic:blipFill>
                    <a:blip r:embed="rId222"/>
                    <a:srcRect b="0" l="0" r="0" t="0"/>
                    <a:stretch>
                      <a:fillRect/>
                    </a:stretch>
                  </pic:blipFill>
                  <pic:spPr>
                    <a:xfrm>
                      <a:off x="0" y="0"/>
                      <a:ext cx="5731200" cy="13716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Management satisfaction</w:t>
      </w:r>
    </w:p>
    <w:p w:rsidR="00000000" w:rsidDel="00000000" w:rsidP="00000000" w:rsidRDefault="00000000" w:rsidRPr="00000000" w14:paraId="000002EC">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Q26.  </w:t>
      </w:r>
      <w:r w:rsidDel="00000000" w:rsidR="00000000" w:rsidRPr="00000000">
        <w:rPr>
          <w:rFonts w:ascii="Times New Roman" w:cs="Times New Roman" w:eastAsia="Times New Roman" w:hAnsi="Times New Roman"/>
          <w:b w:val="1"/>
          <w:bCs w:val="1"/>
          <w:sz w:val="24"/>
          <w:szCs w:val="24"/>
          <w:rtl w:val="0"/>
        </w:rPr>
        <w:t xml:space="preserve">Which of the items below do you think belong in the cost management plan?</w:t>
      </w: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629150" cy="1524000"/>
            <wp:effectExtent b="0" l="0" r="0" t="0"/>
            <wp:docPr id="163" name="image181.png"/>
            <a:graphic>
              <a:graphicData uri="http://schemas.openxmlformats.org/drawingml/2006/picture">
                <pic:pic>
                  <pic:nvPicPr>
                    <pic:cNvPr id="0" name="image181.png"/>
                    <pic:cNvPicPr preferRelativeResize="0"/>
                  </pic:nvPicPr>
                  <pic:blipFill>
                    <a:blip r:embed="rId223"/>
                    <a:srcRect b="0" l="0" r="0" t="0"/>
                    <a:stretch>
                      <a:fillRect/>
                    </a:stretch>
                  </pic:blipFill>
                  <pic:spPr>
                    <a:xfrm>
                      <a:off x="0" y="0"/>
                      <a:ext cx="4629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Project Budget Reporting Guidelines</w:t>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Q27.  </w:t>
      </w:r>
    </w:p>
    <w:p w:rsidR="00000000" w:rsidDel="00000000" w:rsidP="00000000" w:rsidRDefault="00000000" w:rsidRPr="00000000" w14:paraId="000002F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981200"/>
            <wp:effectExtent b="0" l="0" r="0" t="0"/>
            <wp:docPr id="46" name="image53.png"/>
            <a:graphic>
              <a:graphicData uri="http://schemas.openxmlformats.org/drawingml/2006/picture">
                <pic:pic>
                  <pic:nvPicPr>
                    <pic:cNvPr id="0" name="image53.png"/>
                    <pic:cNvPicPr preferRelativeResize="0"/>
                  </pic:nvPicPr>
                  <pic:blipFill>
                    <a:blip r:embed="rId22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Bottom-up estimating</w:t>
      </w:r>
    </w:p>
    <w:p w:rsidR="00000000" w:rsidDel="00000000" w:rsidP="00000000" w:rsidRDefault="00000000" w:rsidRPr="00000000" w14:paraId="000002F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Q28.  </w:t>
      </w:r>
      <w:r w:rsidDel="00000000" w:rsidR="00000000" w:rsidRPr="00000000">
        <w:rPr>
          <w:rFonts w:ascii="Times New Roman" w:cs="Times New Roman" w:eastAsia="Times New Roman" w:hAnsi="Times New Roman"/>
          <w:b w:val="1"/>
          <w:bCs w:val="1"/>
          <w:sz w:val="24"/>
          <w:szCs w:val="24"/>
          <w:rtl w:val="0"/>
        </w:rPr>
        <w:t xml:space="preserve">A project management plan should be realistic in order to be used to manage the project. Which of the following is the best method to achieve a realistic project management plan?</w:t>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87500"/>
            <wp:effectExtent b="0" l="0" r="0" t="0"/>
            <wp:docPr id="125" name="image130.png"/>
            <a:graphic>
              <a:graphicData uri="http://schemas.openxmlformats.org/drawingml/2006/picture">
                <pic:pic>
                  <pic:nvPicPr>
                    <pic:cNvPr id="0" name="image130.png"/>
                    <pic:cNvPicPr preferRelativeResize="0"/>
                  </pic:nvPicPr>
                  <pic:blipFill>
                    <a:blip r:embed="rId22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The project manager creates the project management plan based on input from the team</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Q29.  </w:t>
      </w:r>
      <w:r w:rsidDel="00000000" w:rsidR="00000000" w:rsidRPr="00000000">
        <w:rPr>
          <w:rFonts w:ascii="Times New Roman" w:cs="Times New Roman" w:eastAsia="Times New Roman" w:hAnsi="Times New Roman"/>
          <w:b w:val="1"/>
          <w:bCs w:val="1"/>
          <w:sz w:val="24"/>
          <w:szCs w:val="24"/>
          <w:rtl w:val="0"/>
        </w:rPr>
        <w:t xml:space="preserve">The Project Scope Statement should include the following:</w:t>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238625" cy="1466850"/>
            <wp:effectExtent b="0" l="0" r="0" t="0"/>
            <wp:docPr id="250" name="image254.png"/>
            <a:graphic>
              <a:graphicData uri="http://schemas.openxmlformats.org/drawingml/2006/picture">
                <pic:pic>
                  <pic:nvPicPr>
                    <pic:cNvPr id="0" name="image254.png"/>
                    <pic:cNvPicPr preferRelativeResize="0"/>
                  </pic:nvPicPr>
                  <pic:blipFill>
                    <a:blip r:embed="rId226"/>
                    <a:srcRect b="0" l="0" r="0" t="0"/>
                    <a:stretch>
                      <a:fillRect/>
                    </a:stretch>
                  </pic:blipFill>
                  <pic:spPr>
                    <a:xfrm>
                      <a:off x="0" y="0"/>
                      <a:ext cx="42386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Project deliverables, project constraints, project assumptions.</w:t>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Q30.  </w:t>
      </w:r>
      <w:r w:rsidDel="00000000" w:rsidR="00000000" w:rsidRPr="00000000">
        <w:rPr>
          <w:rFonts w:ascii="Times New Roman" w:cs="Times New Roman" w:eastAsia="Times New Roman" w:hAnsi="Times New Roman"/>
          <w:b w:val="1"/>
          <w:bCs w:val="1"/>
          <w:sz w:val="24"/>
          <w:szCs w:val="24"/>
          <w:rtl w:val="0"/>
        </w:rPr>
        <w:t xml:space="preserve">True or False: A Work Breakdown Structure (WBS) is a deliverable-oriented hierarchical decomposition of the work to be executed by the project team.</w:t>
      </w: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14400"/>
            <wp:effectExtent b="0" l="0" r="0" t="0"/>
            <wp:docPr id="169" name="image154.png"/>
            <a:graphic>
              <a:graphicData uri="http://schemas.openxmlformats.org/drawingml/2006/picture">
                <pic:pic>
                  <pic:nvPicPr>
                    <pic:cNvPr id="0" name="image154.png"/>
                    <pic:cNvPicPr preferRelativeResize="0"/>
                  </pic:nvPicPr>
                  <pic:blipFill>
                    <a:blip r:embed="rId227"/>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team -&gt; true</w:t>
      </w:r>
    </w:p>
    <w:p w:rsidR="00000000" w:rsidDel="00000000" w:rsidP="00000000" w:rsidRDefault="00000000" w:rsidRPr="00000000" w14:paraId="000002F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manager -&gt; false</w:t>
      </w:r>
    </w:p>
    <w:p w:rsidR="00000000" w:rsidDel="00000000" w:rsidP="00000000" w:rsidRDefault="00000000" w:rsidRPr="00000000" w14:paraId="000002F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2F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Q31.  </w:t>
      </w:r>
      <w:r w:rsidDel="00000000" w:rsidR="00000000" w:rsidRPr="00000000">
        <w:rPr>
          <w:rFonts w:ascii="Times New Roman" w:cs="Times New Roman" w:eastAsia="Times New Roman" w:hAnsi="Times New Roman"/>
          <w:b w:val="1"/>
          <w:bCs w:val="1"/>
          <w:sz w:val="24"/>
          <w:szCs w:val="24"/>
          <w:rtl w:val="0"/>
        </w:rPr>
        <w:t xml:space="preserve">You just came from a meeting with one of your project stakeholders, he knew about your project and was not against it, but did not seem to be particularly interested in it either. How would you classify him?</w:t>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85900"/>
            <wp:effectExtent b="0" l="0" r="0" t="0"/>
            <wp:docPr id="206" name="image269.png"/>
            <a:graphic>
              <a:graphicData uri="http://schemas.openxmlformats.org/drawingml/2006/picture">
                <pic:pic>
                  <pic:nvPicPr>
                    <pic:cNvPr id="0" name="image269.png"/>
                    <pic:cNvPicPr preferRelativeResize="0"/>
                  </pic:nvPicPr>
                  <pic:blipFill>
                    <a:blip r:embed="rId228"/>
                    <a:srcRect b="0" l="0" r="0" t="0"/>
                    <a:stretch>
                      <a:fillRect/>
                    </a:stretch>
                  </pic:blipFill>
                  <pic:spPr>
                    <a:xfrm>
                      <a:off x="0" y="0"/>
                      <a:ext cx="5731200" cy="14859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B. Neutral</w:t>
      </w:r>
    </w:p>
    <w:p w:rsidR="00000000" w:rsidDel="00000000" w:rsidP="00000000" w:rsidRDefault="00000000" w:rsidRPr="00000000" w14:paraId="00000302">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Q32.  </w:t>
      </w:r>
      <w:r w:rsidDel="00000000" w:rsidR="00000000" w:rsidRPr="00000000">
        <w:rPr>
          <w:rFonts w:ascii="Times New Roman" w:cs="Times New Roman" w:eastAsia="Times New Roman" w:hAnsi="Times New Roman"/>
          <w:b w:val="1"/>
          <w:bCs w:val="1"/>
          <w:sz w:val="24"/>
          <w:szCs w:val="24"/>
          <w:rtl w:val="0"/>
        </w:rPr>
        <w:t xml:space="preserve">Which of the following is included in a project charter?</w:t>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409950" cy="1381125"/>
            <wp:effectExtent b="0" l="0" r="0" t="0"/>
            <wp:docPr id="170" name="image183.png"/>
            <a:graphic>
              <a:graphicData uri="http://schemas.openxmlformats.org/drawingml/2006/picture">
                <pic:pic>
                  <pic:nvPicPr>
                    <pic:cNvPr id="0" name="image183.png"/>
                    <pic:cNvPicPr preferRelativeResize="0"/>
                  </pic:nvPicPr>
                  <pic:blipFill>
                    <a:blip r:embed="rId229"/>
                    <a:srcRect b="0" l="0" r="0" t="0"/>
                    <a:stretch>
                      <a:fillRect/>
                    </a:stretch>
                  </pic:blipFill>
                  <pic:spPr>
                    <a:xfrm>
                      <a:off x="0" y="0"/>
                      <a:ext cx="3409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The business case for the project</w:t>
      </w: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Q33.  </w:t>
      </w:r>
      <w:r w:rsidDel="00000000" w:rsidR="00000000" w:rsidRPr="00000000">
        <w:rPr>
          <w:rFonts w:ascii="Times New Roman" w:cs="Times New Roman" w:eastAsia="Times New Roman" w:hAnsi="Times New Roman"/>
          <w:b w:val="1"/>
          <w:bCs w:val="1"/>
          <w:sz w:val="24"/>
          <w:szCs w:val="24"/>
          <w:rtl w:val="0"/>
        </w:rPr>
        <w:t xml:space="preserve">True or False: Project Human Resource Management includes the processes that organize, manage, and lead the project team.</w:t>
      </w: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876300"/>
            <wp:effectExtent b="0" l="0" r="0" t="0"/>
            <wp:docPr id="93" name="image78.png"/>
            <a:graphic>
              <a:graphicData uri="http://schemas.openxmlformats.org/drawingml/2006/picture">
                <pic:pic>
                  <pic:nvPicPr>
                    <pic:cNvPr id="0" name="image78.png"/>
                    <pic:cNvPicPr preferRelativeResize="0"/>
                  </pic:nvPicPr>
                  <pic:blipFill>
                    <a:blip r:embed="rId23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30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Q34.  </w:t>
      </w:r>
      <w:r w:rsidDel="00000000" w:rsidR="00000000" w:rsidRPr="00000000">
        <w:rPr>
          <w:rFonts w:ascii="Times New Roman" w:cs="Times New Roman" w:eastAsia="Times New Roman" w:hAnsi="Times New Roman"/>
          <w:b w:val="1"/>
          <w:bCs w:val="1"/>
          <w:sz w:val="24"/>
          <w:szCs w:val="24"/>
          <w:rtl w:val="0"/>
        </w:rPr>
        <w:t xml:space="preserve">A company is making an effort to improve its project performance and create historical records of past projects. What is the best way to accomplish this?</w:t>
      </w: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11300"/>
            <wp:effectExtent b="0" l="0" r="0" t="0"/>
            <wp:docPr id="54" name="image61.png"/>
            <a:graphic>
              <a:graphicData uri="http://schemas.openxmlformats.org/drawingml/2006/picture">
                <pic:pic>
                  <pic:nvPicPr>
                    <pic:cNvPr id="0" name="image61.png"/>
                    <pic:cNvPicPr preferRelativeResize="0"/>
                  </pic:nvPicPr>
                  <pic:blipFill>
                    <a:blip r:embed="rId23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Create lessons learned</w:t>
      </w: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Q35.  </w:t>
      </w:r>
      <w:r w:rsidDel="00000000" w:rsidR="00000000" w:rsidRPr="00000000">
        <w:rPr>
          <w:rFonts w:ascii="Times New Roman" w:cs="Times New Roman" w:eastAsia="Times New Roman" w:hAnsi="Times New Roman"/>
          <w:b w:val="1"/>
          <w:bCs w:val="1"/>
          <w:sz w:val="24"/>
          <w:szCs w:val="24"/>
          <w:rtl w:val="0"/>
        </w:rPr>
        <w:t xml:space="preserve">All of the following are parts of the scope baseline EXCEPT the:</w:t>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048125" cy="1485900"/>
            <wp:effectExtent b="0" l="0" r="0" t="0"/>
            <wp:docPr id="77" name="image72.png"/>
            <a:graphic>
              <a:graphicData uri="http://schemas.openxmlformats.org/drawingml/2006/picture">
                <pic:pic>
                  <pic:nvPicPr>
                    <pic:cNvPr id="0" name="image72.png"/>
                    <pic:cNvPicPr preferRelativeResize="0"/>
                  </pic:nvPicPr>
                  <pic:blipFill>
                    <a:blip r:embed="rId232"/>
                    <a:srcRect b="0" l="0" r="0" t="0"/>
                    <a:stretch>
                      <a:fillRect/>
                    </a:stretch>
                  </pic:blipFill>
                  <pic:spPr>
                    <a:xfrm>
                      <a:off x="0" y="0"/>
                      <a:ext cx="4048125" cy="14859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Scope management plan</w:t>
      </w: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Q36.  </w:t>
      </w:r>
      <w:r w:rsidDel="00000000" w:rsidR="00000000" w:rsidRPr="00000000">
        <w:rPr>
          <w:rFonts w:ascii="Times New Roman" w:cs="Times New Roman" w:eastAsia="Times New Roman" w:hAnsi="Times New Roman"/>
          <w:b w:val="1"/>
          <w:bCs w:val="1"/>
          <w:sz w:val="24"/>
          <w:szCs w:val="24"/>
          <w:rtl w:val="0"/>
        </w:rPr>
        <w:t xml:space="preserve">The 8-80 rule refers to:</w:t>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46200"/>
            <wp:effectExtent b="0" l="0" r="0" t="0"/>
            <wp:docPr id="200" name="image200.png"/>
            <a:graphic>
              <a:graphicData uri="http://schemas.openxmlformats.org/drawingml/2006/picture">
                <pic:pic>
                  <pic:nvPicPr>
                    <pic:cNvPr id="0" name="image200.png"/>
                    <pic:cNvPicPr preferRelativeResize="0"/>
                  </pic:nvPicPr>
                  <pic:blipFill>
                    <a:blip r:embed="rId233"/>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Work packages should be between 8 and 80 hours of effort.</w:t>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Q37.  </w:t>
      </w:r>
      <w:r w:rsidDel="00000000" w:rsidR="00000000" w:rsidRPr="00000000">
        <w:rPr>
          <w:rFonts w:ascii="Times New Roman" w:cs="Times New Roman" w:eastAsia="Times New Roman" w:hAnsi="Times New Roman"/>
          <w:b w:val="1"/>
          <w:bCs w:val="1"/>
          <w:sz w:val="24"/>
          <w:szCs w:val="24"/>
          <w:rtl w:val="0"/>
        </w:rPr>
        <w:t xml:space="preserve">The Risk Management Plan is a subsidiary to the ____________ document</w:t>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562475" cy="1485900"/>
            <wp:effectExtent b="0" l="0" r="0" t="0"/>
            <wp:docPr id="304" name="image302.png"/>
            <a:graphic>
              <a:graphicData uri="http://schemas.openxmlformats.org/drawingml/2006/picture">
                <pic:pic>
                  <pic:nvPicPr>
                    <pic:cNvPr id="0" name="image302.png"/>
                    <pic:cNvPicPr preferRelativeResize="0"/>
                  </pic:nvPicPr>
                  <pic:blipFill>
                    <a:blip r:embed="rId234"/>
                    <a:srcRect b="0" l="0" r="0" t="0"/>
                    <a:stretch>
                      <a:fillRect/>
                    </a:stretch>
                  </pic:blipFill>
                  <pic:spPr>
                    <a:xfrm>
                      <a:off x="0" y="0"/>
                      <a:ext cx="45624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Project Management Plan</w:t>
      </w:r>
    </w:p>
    <w:p w:rsidR="00000000" w:rsidDel="00000000" w:rsidP="00000000" w:rsidRDefault="00000000" w:rsidRPr="00000000" w14:paraId="0000031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Q39.  </w:t>
      </w:r>
      <w:r w:rsidDel="00000000" w:rsidR="00000000" w:rsidRPr="00000000">
        <w:rPr>
          <w:rFonts w:ascii="Times New Roman" w:cs="Times New Roman" w:eastAsia="Times New Roman" w:hAnsi="Times New Roman"/>
          <w:b w:val="1"/>
          <w:bCs w:val="1"/>
          <w:sz w:val="24"/>
          <w:szCs w:val="24"/>
          <w:rtl w:val="0"/>
        </w:rPr>
        <w:t xml:space="preserve">True or False: When you are concerned that your estimates might not be correct, especially if you think they are too low, you should pad the estimate and add extra.</w:t>
      </w: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14400"/>
            <wp:effectExtent b="0" l="0" r="0" t="0"/>
            <wp:docPr id="281" name="image271.png"/>
            <a:graphic>
              <a:graphicData uri="http://schemas.openxmlformats.org/drawingml/2006/picture">
                <pic:pic>
                  <pic:nvPicPr>
                    <pic:cNvPr id="0" name="image271.png"/>
                    <pic:cNvPicPr preferRelativeResize="0"/>
                  </pic:nvPicPr>
                  <pic:blipFill>
                    <a:blip r:embed="rId235"/>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2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Q41.  </w:t>
      </w:r>
      <w:r w:rsidDel="00000000" w:rsidR="00000000" w:rsidRPr="00000000">
        <w:rPr>
          <w:rFonts w:ascii="Times New Roman" w:cs="Times New Roman" w:eastAsia="Times New Roman" w:hAnsi="Times New Roman"/>
          <w:b w:val="1"/>
          <w:bCs w:val="1"/>
          <w:sz w:val="24"/>
          <w:szCs w:val="24"/>
          <w:rtl w:val="0"/>
        </w:rPr>
        <w:t xml:space="preserve">Lateral communication is communication to/from:</w:t>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324225" cy="1485900"/>
            <wp:effectExtent b="0" l="0" r="0" t="0"/>
            <wp:docPr id="236" name="image242.png"/>
            <a:graphic>
              <a:graphicData uri="http://schemas.openxmlformats.org/drawingml/2006/picture">
                <pic:pic>
                  <pic:nvPicPr>
                    <pic:cNvPr id="0" name="image242.png"/>
                    <pic:cNvPicPr preferRelativeResize="0"/>
                  </pic:nvPicPr>
                  <pic:blipFill>
                    <a:blip r:embed="rId236"/>
                    <a:srcRect b="0" l="0" r="0" t="0"/>
                    <a:stretch>
                      <a:fillRect/>
                    </a:stretch>
                  </pic:blipFill>
                  <pic:spPr>
                    <a:xfrm>
                      <a:off x="0" y="0"/>
                      <a:ext cx="33242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Your peers.</w:t>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Q42.  </w:t>
      </w:r>
      <w:r w:rsidDel="00000000" w:rsidR="00000000" w:rsidRPr="00000000">
        <w:rPr>
          <w:rFonts w:ascii="Times New Roman" w:cs="Times New Roman" w:eastAsia="Times New Roman" w:hAnsi="Times New Roman"/>
          <w:b w:val="1"/>
          <w:bCs w:val="1"/>
          <w:sz w:val="24"/>
          <w:szCs w:val="24"/>
          <w:rtl w:val="0"/>
        </w:rPr>
        <w:t xml:space="preserve">You and another project manager disagree over whether a team member should work on your team or on her team. You decide that the team member can work for the other project manager in the afternoon and the other project manager says it is OK for the team member to work for you in the morning. The truth is you both wanted this person fulltime. The conflict resolution approach you have both used is:</w:t>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689100"/>
            <wp:effectExtent b="0" l="0" r="0" t="0"/>
            <wp:docPr id="227" name="image224.png"/>
            <a:graphic>
              <a:graphicData uri="http://schemas.openxmlformats.org/drawingml/2006/picture">
                <pic:pic>
                  <pic:nvPicPr>
                    <pic:cNvPr id="0" name="image224.png"/>
                    <pic:cNvPicPr preferRelativeResize="0"/>
                  </pic:nvPicPr>
                  <pic:blipFill>
                    <a:blip r:embed="rId237"/>
                    <a:srcRect b="0" l="0" r="0" t="0"/>
                    <a:stretch>
                      <a:fillRect/>
                    </a:stretch>
                  </pic:blipFill>
                  <pic:spPr>
                    <a:xfrm>
                      <a:off x="0" y="0"/>
                      <a:ext cx="5731200" cy="1689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Compromising</w:t>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Q43.  </w:t>
      </w:r>
      <w:r w:rsidDel="00000000" w:rsidR="00000000" w:rsidRPr="00000000">
        <w:rPr>
          <w:rFonts w:ascii="Times New Roman" w:cs="Times New Roman" w:eastAsia="Times New Roman" w:hAnsi="Times New Roman"/>
          <w:b w:val="1"/>
          <w:bCs w:val="1"/>
          <w:sz w:val="24"/>
          <w:szCs w:val="24"/>
          <w:rtl w:val="0"/>
        </w:rPr>
        <w:t xml:space="preserve">All of the following are inputs to estimating activity durations except:</w:t>
      </w: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305300" cy="1428750"/>
            <wp:effectExtent b="0" l="0" r="0" t="0"/>
            <wp:docPr id="189" name="image189.png"/>
            <a:graphic>
              <a:graphicData uri="http://schemas.openxmlformats.org/drawingml/2006/picture">
                <pic:pic>
                  <pic:nvPicPr>
                    <pic:cNvPr id="0" name="image189.png"/>
                    <pic:cNvPicPr preferRelativeResize="0"/>
                  </pic:nvPicPr>
                  <pic:blipFill>
                    <a:blip r:embed="rId238"/>
                    <a:srcRect b="0" l="0" r="0" t="0"/>
                    <a:stretch>
                      <a:fillRect/>
                    </a:stretch>
                  </pic:blipFill>
                  <pic:spPr>
                    <a:xfrm>
                      <a:off x="0" y="0"/>
                      <a:ext cx="43053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Project Documents Updates &amp; Requirements Specifications</w:t>
      </w:r>
    </w:p>
    <w:p w:rsidR="00000000" w:rsidDel="00000000" w:rsidP="00000000" w:rsidRDefault="00000000" w:rsidRPr="00000000" w14:paraId="0000032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Q44.</w:t>
      </w:r>
      <w:r w:rsidDel="00000000" w:rsidR="00000000" w:rsidRPr="00000000">
        <w:rPr>
          <w:rFonts w:ascii="Times New Roman" w:cs="Times New Roman" w:eastAsia="Times New Roman" w:hAnsi="Times New Roman"/>
          <w:b w:val="1"/>
          <w:bCs w:val="1"/>
          <w:sz w:val="24"/>
          <w:szCs w:val="24"/>
          <w:rtl w:val="0"/>
        </w:rPr>
        <w:t xml:space="preserve">True or False: Conflict management is the process by which the project manager uses appropriate managerial techniques to deal with the inevitable disagreements that develop among those working toward project accomplishment.</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168400"/>
            <wp:effectExtent b="0" l="0" r="0" t="0"/>
            <wp:docPr id="268" name="image250.png"/>
            <a:graphic>
              <a:graphicData uri="http://schemas.openxmlformats.org/drawingml/2006/picture">
                <pic:pic>
                  <pic:nvPicPr>
                    <pic:cNvPr id="0" name="image250.png"/>
                    <pic:cNvPicPr preferRelativeResize="0"/>
                  </pic:nvPicPr>
                  <pic:blipFill>
                    <a:blip r:embed="rId239"/>
                    <a:srcRect b="0" l="0" r="0" t="0"/>
                    <a:stretch>
                      <a:fillRect/>
                    </a:stretch>
                  </pic:blipFill>
                  <pic:spPr>
                    <a:xfrm>
                      <a:off x="0" y="0"/>
                      <a:ext cx="5731200" cy="1168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3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Q45.  </w:t>
      </w:r>
      <w:r w:rsidDel="00000000" w:rsidR="00000000" w:rsidRPr="00000000">
        <w:rPr>
          <w:rFonts w:ascii="Times New Roman" w:cs="Times New Roman" w:eastAsia="Times New Roman" w:hAnsi="Times New Roman"/>
          <w:b w:val="1"/>
          <w:bCs w:val="1"/>
          <w:sz w:val="24"/>
          <w:szCs w:val="24"/>
          <w:rtl w:val="0"/>
        </w:rPr>
        <w:t xml:space="preserve">True or False: The Process Improvement Plan is a component of the project management plan that details how project management and development processes are to be analyzed in order to identify how to reduce their value.</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079500"/>
            <wp:effectExtent b="0" l="0" r="0" t="0"/>
            <wp:docPr id="97" name="image81.png"/>
            <a:graphic>
              <a:graphicData uri="http://schemas.openxmlformats.org/drawingml/2006/picture">
                <pic:pic>
                  <pic:nvPicPr>
                    <pic:cNvPr id="0" name="image81.png"/>
                    <pic:cNvPicPr preferRelativeResize="0"/>
                  </pic:nvPicPr>
                  <pic:blipFill>
                    <a:blip r:embed="rId240"/>
                    <a:srcRect b="0" l="0" r="0" t="0"/>
                    <a:stretch>
                      <a:fillRect/>
                    </a:stretch>
                  </pic:blipFill>
                  <pic:spPr>
                    <a:xfrm>
                      <a:off x="0" y="0"/>
                      <a:ext cx="5731200" cy="10795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False</w:t>
      </w: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reduce their value = F</w:t>
      </w:r>
    </w:p>
    <w:p w:rsidR="00000000" w:rsidDel="00000000" w:rsidP="00000000" w:rsidRDefault="00000000" w:rsidRPr="00000000" w14:paraId="0000033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incre thẻir value = T</w:t>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Q46.  </w:t>
      </w:r>
      <w:r w:rsidDel="00000000" w:rsidR="00000000" w:rsidRPr="00000000">
        <w:rPr>
          <w:rFonts w:ascii="Times New Roman" w:cs="Times New Roman" w:eastAsia="Times New Roman" w:hAnsi="Times New Roman"/>
          <w:b w:val="1"/>
          <w:bCs w:val="1"/>
          <w:sz w:val="24"/>
          <w:szCs w:val="24"/>
          <w:rtl w:val="0"/>
        </w:rPr>
        <w:t xml:space="preserve">Some of the major sources of conflict that a project manager may influence are:</w:t>
      </w: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14925" cy="1409700"/>
            <wp:effectExtent b="0" l="0" r="0" t="0"/>
            <wp:docPr id="94" name="image97.png"/>
            <a:graphic>
              <a:graphicData uri="http://schemas.openxmlformats.org/drawingml/2006/picture">
                <pic:pic>
                  <pic:nvPicPr>
                    <pic:cNvPr id="0" name="image97.png"/>
                    <pic:cNvPicPr preferRelativeResize="0"/>
                  </pic:nvPicPr>
                  <pic:blipFill>
                    <a:blip r:embed="rId241"/>
                    <a:srcRect b="0" l="0" r="0" t="0"/>
                    <a:stretch>
                      <a:fillRect/>
                    </a:stretch>
                  </pic:blipFill>
                  <pic:spPr>
                    <a:xfrm>
                      <a:off x="0" y="0"/>
                      <a:ext cx="51149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bCs w:val="1"/>
          <w:color w:val="ff9900"/>
          <w:sz w:val="30"/>
          <w:szCs w:val="30"/>
        </w:rPr>
      </w:pPr>
      <w:r w:rsidDel="00000000" w:rsidR="00000000" w:rsidRPr="00000000">
        <w:rPr>
          <w:rFonts w:ascii="Roboto" w:cs="Roboto" w:eastAsia="Roboto" w:hAnsi="Roboto"/>
          <w:b w:val="1"/>
          <w:bCs w:val="1"/>
          <w:color w:val="ff9900"/>
          <w:sz w:val="26"/>
          <w:szCs w:val="26"/>
          <w:shd w:fill="f9fafa" w:val="clear"/>
          <w:rtl w:val="0"/>
        </w:rPr>
        <w:t xml:space="preserve">D. Personality conflict, network diagram, resources</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2247900"/>
            <wp:effectExtent b="0" l="0" r="0" t="0"/>
            <wp:docPr id="225" name="image228.png"/>
            <a:graphic>
              <a:graphicData uri="http://schemas.openxmlformats.org/drawingml/2006/picture">
                <pic:pic>
                  <pic:nvPicPr>
                    <pic:cNvPr id="0" name="image228.png"/>
                    <pic:cNvPicPr preferRelativeResize="0"/>
                  </pic:nvPicPr>
                  <pic:blipFill>
                    <a:blip r:embed="rId24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Q47.  </w:t>
      </w:r>
      <w:r w:rsidDel="00000000" w:rsidR="00000000" w:rsidRPr="00000000">
        <w:rPr>
          <w:rFonts w:ascii="Times New Roman" w:cs="Times New Roman" w:eastAsia="Times New Roman" w:hAnsi="Times New Roman"/>
          <w:b w:val="1"/>
          <w:bCs w:val="1"/>
          <w:sz w:val="24"/>
          <w:szCs w:val="24"/>
          <w:rtl w:val="0"/>
        </w:rPr>
        <w:t xml:space="preserve">In our lessons the acronym RAM stands for:</w:t>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305175" cy="1895475"/>
            <wp:effectExtent b="0" l="0" r="0" t="0"/>
            <wp:docPr id="29" name="image30.png"/>
            <a:graphic>
              <a:graphicData uri="http://schemas.openxmlformats.org/drawingml/2006/picture">
                <pic:pic>
                  <pic:nvPicPr>
                    <pic:cNvPr id="0" name="image30.png"/>
                    <pic:cNvPicPr preferRelativeResize="0"/>
                  </pic:nvPicPr>
                  <pic:blipFill>
                    <a:blip r:embed="rId243"/>
                    <a:srcRect b="0" l="0" r="0" t="0"/>
                    <a:stretch>
                      <a:fillRect/>
                    </a:stretch>
                  </pic:blipFill>
                  <pic:spPr>
                    <a:xfrm>
                      <a:off x="0" y="0"/>
                      <a:ext cx="33051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Responsibility Assignment Matrix</w:t>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Q48.  </w:t>
      </w:r>
      <w:r w:rsidDel="00000000" w:rsidR="00000000" w:rsidRPr="00000000">
        <w:rPr>
          <w:rFonts w:ascii="Times New Roman" w:cs="Times New Roman" w:eastAsia="Times New Roman" w:hAnsi="Times New Roman"/>
          <w:b w:val="1"/>
          <w:bCs w:val="1"/>
          <w:sz w:val="24"/>
          <w:szCs w:val="24"/>
          <w:rtl w:val="0"/>
        </w:rPr>
        <w:t xml:space="preserve">The primary role of the project manager is:</w:t>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771775" cy="1524000"/>
            <wp:effectExtent b="0" l="0" r="0" t="0"/>
            <wp:docPr id="160" name="image167.png"/>
            <a:graphic>
              <a:graphicData uri="http://schemas.openxmlformats.org/drawingml/2006/picture">
                <pic:pic>
                  <pic:nvPicPr>
                    <pic:cNvPr id="0" name="image167.png"/>
                    <pic:cNvPicPr preferRelativeResize="0"/>
                  </pic:nvPicPr>
                  <pic:blipFill>
                    <a:blip r:embed="rId244"/>
                    <a:srcRect b="0" l="0" r="0" t="0"/>
                    <a:stretch>
                      <a:fillRect/>
                    </a:stretch>
                  </pic:blipFill>
                  <pic:spPr>
                    <a:xfrm>
                      <a:off x="0" y="0"/>
                      <a:ext cx="27717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Communication</w:t>
      </w:r>
    </w:p>
    <w:p w:rsidR="00000000" w:rsidDel="00000000" w:rsidP="00000000" w:rsidRDefault="00000000" w:rsidRPr="00000000" w14:paraId="00000341">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Q49.  </w:t>
      </w:r>
      <w:r w:rsidDel="00000000" w:rsidR="00000000" w:rsidRPr="00000000">
        <w:rPr>
          <w:rFonts w:ascii="Times New Roman" w:cs="Times New Roman" w:eastAsia="Times New Roman" w:hAnsi="Times New Roman"/>
          <w:b w:val="1"/>
          <w:bCs w:val="1"/>
          <w:sz w:val="24"/>
          <w:szCs w:val="24"/>
          <w:rtl w:val="0"/>
        </w:rPr>
        <w:t xml:space="preserve">Which of the following is NOT true regarding milestones?</w:t>
      </w: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762375" cy="1590675"/>
            <wp:effectExtent b="0" l="0" r="0" t="0"/>
            <wp:docPr id="238" name="image233.png"/>
            <a:graphic>
              <a:graphicData uri="http://schemas.openxmlformats.org/drawingml/2006/picture">
                <pic:pic>
                  <pic:nvPicPr>
                    <pic:cNvPr id="0" name="image233.png"/>
                    <pic:cNvPicPr preferRelativeResize="0"/>
                  </pic:nvPicPr>
                  <pic:blipFill>
                    <a:blip r:embed="rId245"/>
                    <a:srcRect b="0" l="0" r="0" t="0"/>
                    <a:stretch>
                      <a:fillRect/>
                    </a:stretch>
                  </pic:blipFill>
                  <pic:spPr>
                    <a:xfrm>
                      <a:off x="0" y="0"/>
                      <a:ext cx="3762375" cy="1590675"/>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They are completely defined in the project charter</w:t>
      </w: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Q50.  </w:t>
      </w:r>
      <w:r w:rsidDel="00000000" w:rsidR="00000000" w:rsidRPr="00000000">
        <w:rPr>
          <w:rFonts w:ascii="Times New Roman" w:cs="Times New Roman" w:eastAsia="Times New Roman" w:hAnsi="Times New Roman"/>
          <w:b w:val="1"/>
          <w:bCs w:val="1"/>
          <w:sz w:val="24"/>
          <w:szCs w:val="24"/>
          <w:rtl w:val="0"/>
        </w:rPr>
        <w:t xml:space="preserve">Your Cost Performance Index (CPI) is greater than 1 means you are:</w:t>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333875" cy="1247775"/>
            <wp:effectExtent b="0" l="0" r="0" t="0"/>
            <wp:docPr id="1" name="image21.png"/>
            <a:graphic>
              <a:graphicData uri="http://schemas.openxmlformats.org/drawingml/2006/picture">
                <pic:pic>
                  <pic:nvPicPr>
                    <pic:cNvPr id="0" name="image21.png"/>
                    <pic:cNvPicPr preferRelativeResize="0"/>
                  </pic:nvPicPr>
                  <pic:blipFill>
                    <a:blip r:embed="rId246"/>
                    <a:srcRect b="0" l="0" r="0" t="0"/>
                    <a:stretch>
                      <a:fillRect/>
                    </a:stretch>
                  </pic:blipFill>
                  <pic:spPr>
                    <a:xfrm>
                      <a:off x="0" y="0"/>
                      <a:ext cx="43338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under budget.</w:t>
      </w:r>
    </w:p>
    <w:p w:rsidR="00000000" w:rsidDel="00000000" w:rsidP="00000000" w:rsidRDefault="00000000" w:rsidRPr="00000000" w14:paraId="00000349">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4A">
      <w:pPr>
        <w:pStyle w:val="Title"/>
        <w:rPr/>
      </w:pPr>
      <w:bookmarkStart w:colFirst="0" w:colLast="0" w:name="_fthawi97ekon" w:id="25"/>
      <w:bookmarkEnd w:id="25"/>
      <w:r w:rsidDel="00000000" w:rsidR="00000000" w:rsidRPr="00000000">
        <w:rPr>
          <w:rtl w:val="0"/>
        </w:rPr>
        <w:t xml:space="preserve">Đề 6: </w:t>
      </w:r>
      <w:hyperlink r:id="rId247">
        <w:r w:rsidDel="00000000" w:rsidR="00000000" w:rsidRPr="00000000">
          <w:rPr>
            <w:rFonts w:ascii="Roboto" w:cs="Roboto" w:eastAsia="Roboto" w:hAnsi="Roboto"/>
            <w:color w:val="1155cc"/>
            <w:sz w:val="46"/>
            <w:szCs w:val="46"/>
            <w:u w:val="single"/>
            <w:rtl w:val="0"/>
          </w:rPr>
          <w:t xml:space="preserve">RE_FA23</w:t>
        </w:r>
      </w:hyperlink>
      <w:r w:rsidDel="00000000" w:rsidR="00000000" w:rsidRPr="00000000">
        <w:rPr>
          <w:rtl w:val="0"/>
        </w:rPr>
        <w:t xml:space="preserve"> (Phát)</w:t>
      </w:r>
    </w:p>
    <w:p w:rsidR="00000000" w:rsidDel="00000000" w:rsidP="00000000" w:rsidRDefault="00000000" w:rsidRPr="00000000" w14:paraId="0000034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Q1 : True or False: Project scope statement is better to define inclusions (in-scope items) than identify only exclusions (out of scope items).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901700"/>
            <wp:effectExtent b="0" l="0" r="0" t="0"/>
            <wp:docPr id="159" name="image142.png"/>
            <a:graphic>
              <a:graphicData uri="http://schemas.openxmlformats.org/drawingml/2006/picture">
                <pic:pic>
                  <pic:nvPicPr>
                    <pic:cNvPr id="0" name="image142.png"/>
                    <pic:cNvPicPr preferRelativeResize="0"/>
                  </pic:nvPicPr>
                  <pic:blipFill>
                    <a:blip r:embed="rId248"/>
                    <a:srcRect b="0" l="0" r="0" t="0"/>
                    <a:stretch>
                      <a:fillRect/>
                    </a:stretch>
                  </pic:blipFill>
                  <pic:spPr>
                    <a:xfrm>
                      <a:off x="0" y="0"/>
                      <a:ext cx="5731200" cy="901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B. True</w:t>
      </w:r>
      <w:r w:rsidDel="00000000" w:rsidR="00000000" w:rsidRPr="00000000">
        <w:rPr>
          <w:rFonts w:ascii="Times New Roman" w:cs="Times New Roman" w:eastAsia="Times New Roman" w:hAnsi="Times New Roman"/>
          <w:sz w:val="24"/>
          <w:szCs w:val="24"/>
          <w:rtl w:val="0"/>
        </w:rPr>
        <w:br w:type="textWrapping"/>
        <w:br w:type="textWrapping"/>
        <w:t xml:space="preserve">Q2 :  True or False: Your project might pay more in order to reduce the schedule when using Crashing approach, but that is not often true if using Fast Tracking approach.</w:t>
      </w:r>
      <w:r w:rsidDel="00000000" w:rsidR="00000000" w:rsidRPr="00000000">
        <w:rPr>
          <w:rFonts w:ascii="Times New Roman" w:cs="Times New Roman" w:eastAsia="Times New Roman" w:hAnsi="Times New Roman"/>
          <w:sz w:val="24"/>
          <w:szCs w:val="24"/>
        </w:rPr>
        <w:drawing>
          <wp:inline distB="114300" distT="114300" distL="114300" distR="114300">
            <wp:extent cx="5731200" cy="825500"/>
            <wp:effectExtent b="0" l="0" r="0" t="0"/>
            <wp:docPr id="273" name="image253.png"/>
            <a:graphic>
              <a:graphicData uri="http://schemas.openxmlformats.org/drawingml/2006/picture">
                <pic:pic>
                  <pic:nvPicPr>
                    <pic:cNvPr id="0" name="image253.png"/>
                    <pic:cNvPicPr preferRelativeResize="0"/>
                  </pic:nvPicPr>
                  <pic:blipFill>
                    <a:blip r:embed="rId249"/>
                    <a:srcRect b="0" l="0" r="0" t="0"/>
                    <a:stretch>
                      <a:fillRect/>
                    </a:stretch>
                  </pic:blipFill>
                  <pic:spPr>
                    <a:xfrm>
                      <a:off x="0" y="0"/>
                      <a:ext cx="5731200" cy="825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A. True</w:t>
      </w:r>
    </w:p>
    <w:p w:rsidR="00000000" w:rsidDel="00000000" w:rsidP="00000000" w:rsidRDefault="00000000" w:rsidRPr="00000000" w14:paraId="0000034C">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Q5. True or False: A Project is defined as being unique and temporary, with an undefined start and finish.</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657850" cy="742950"/>
            <wp:effectExtent b="0" l="0" r="0" t="0"/>
            <wp:docPr id="172" name="image158.png"/>
            <a:graphic>
              <a:graphicData uri="http://schemas.openxmlformats.org/drawingml/2006/picture">
                <pic:pic>
                  <pic:nvPicPr>
                    <pic:cNvPr id="0" name="image158.png"/>
                    <pic:cNvPicPr preferRelativeResize="0"/>
                  </pic:nvPicPr>
                  <pic:blipFill>
                    <a:blip r:embed="rId250"/>
                    <a:srcRect b="0" l="0" r="0" t="0"/>
                    <a:stretch>
                      <a:fillRect/>
                    </a:stretch>
                  </pic:blipFill>
                  <pic:spPr>
                    <a:xfrm>
                      <a:off x="0" y="0"/>
                      <a:ext cx="5657850" cy="742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B. False</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Q17. What are the 5 approaches to conflict discussed in the Project Human Resources Management Lesson?</w:t>
      </w:r>
    </w:p>
    <w:p w:rsidR="00000000" w:rsidDel="00000000" w:rsidP="00000000" w:rsidRDefault="00000000" w:rsidRPr="00000000" w14:paraId="0000035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57300"/>
            <wp:effectExtent b="0" l="0" r="0" t="0"/>
            <wp:docPr id="185" name="image182.png"/>
            <a:graphic>
              <a:graphicData uri="http://schemas.openxmlformats.org/drawingml/2006/picture">
                <pic:pic>
                  <pic:nvPicPr>
                    <pic:cNvPr id="0" name="image182.png"/>
                    <pic:cNvPicPr preferRelativeResize="0"/>
                  </pic:nvPicPr>
                  <pic:blipFill>
                    <a:blip r:embed="rId251"/>
                    <a:srcRect b="0" l="0" r="0" t="0"/>
                    <a:stretch>
                      <a:fillRect/>
                    </a:stretch>
                  </pic:blipFill>
                  <pic:spPr>
                    <a:xfrm>
                      <a:off x="0" y="0"/>
                      <a:ext cx="5731200" cy="1257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Confronting, Compromising, Smoothing, Forcing, Avoiding.</w:t>
      </w:r>
    </w:p>
    <w:p w:rsidR="00000000" w:rsidDel="00000000" w:rsidP="00000000" w:rsidRDefault="00000000" w:rsidRPr="00000000" w14:paraId="00000351">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Q20. The project sponsor has just signed the project charter. What is the next thing to do?</w:t>
      </w:r>
    </w:p>
    <w:p w:rsidR="00000000" w:rsidDel="00000000" w:rsidP="00000000" w:rsidRDefault="00000000" w:rsidRPr="00000000" w14:paraId="0000035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1409700"/>
            <wp:effectExtent b="0" l="0" r="0" t="0"/>
            <wp:docPr id="119" name="image124.png"/>
            <a:graphic>
              <a:graphicData uri="http://schemas.openxmlformats.org/drawingml/2006/picture">
                <pic:pic>
                  <pic:nvPicPr>
                    <pic:cNvPr id="0" name="image124.png"/>
                    <pic:cNvPicPr preferRelativeResize="0"/>
                  </pic:nvPicPr>
                  <pic:blipFill>
                    <a:blip r:embed="rId252"/>
                    <a:srcRect b="0" l="0" r="0" t="0"/>
                    <a:stretch>
                      <a:fillRect/>
                    </a:stretch>
                  </pic:blipFill>
                  <pic:spPr>
                    <a:xfrm>
                      <a:off x="0" y="0"/>
                      <a:ext cx="4848225" cy="140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D. Start to create management plans</w:t>
      </w:r>
    </w:p>
    <w:p w:rsidR="00000000" w:rsidDel="00000000" w:rsidP="00000000" w:rsidRDefault="00000000" w:rsidRPr="00000000" w14:paraId="00000355">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Q23. You have a project to build a new fence. The fence will form a square. Each side is to take one day to build, and $1,000 has been budgeted per side. The sides are planned to be completed one after the other. Today is the end of Day 3. Using the following project status chart to calculate the current BAC.</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419350" cy="2695575"/>
            <wp:effectExtent b="0" l="0" r="0" t="0"/>
            <wp:docPr id="174" name="image177.png"/>
            <a:graphic>
              <a:graphicData uri="http://schemas.openxmlformats.org/drawingml/2006/picture">
                <pic:pic>
                  <pic:nvPicPr>
                    <pic:cNvPr id="0" name="image177.png"/>
                    <pic:cNvPicPr preferRelativeResize="0"/>
                  </pic:nvPicPr>
                  <pic:blipFill>
                    <a:blip r:embed="rId253"/>
                    <a:srcRect b="0" l="0" r="0" t="0"/>
                    <a:stretch>
                      <a:fillRect/>
                    </a:stretch>
                  </pic:blipFill>
                  <pic:spPr>
                    <a:xfrm>
                      <a:off x="0" y="0"/>
                      <a:ext cx="2419350" cy="2695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BAC = $4.000</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Q26. True or False: Product quality focuses on the goods and services.</w:t>
      </w:r>
      <w:r w:rsidDel="00000000" w:rsidR="00000000" w:rsidRPr="00000000">
        <w:rPr>
          <w:rFonts w:ascii="Times New Roman" w:cs="Times New Roman" w:eastAsia="Times New Roman" w:hAnsi="Times New Roman"/>
          <w:b w:val="1"/>
          <w:bCs w:val="1"/>
          <w:color w:val="ff0000"/>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3724275" cy="752475"/>
            <wp:effectExtent b="0" l="0" r="0" t="0"/>
            <wp:docPr id="272" name="image252.png"/>
            <a:graphic>
              <a:graphicData uri="http://schemas.openxmlformats.org/drawingml/2006/picture">
                <pic:pic>
                  <pic:nvPicPr>
                    <pic:cNvPr id="0" name="image252.png"/>
                    <pic:cNvPicPr preferRelativeResize="0"/>
                  </pic:nvPicPr>
                  <pic:blipFill>
                    <a:blip r:embed="rId254"/>
                    <a:srcRect b="0" l="0" r="0" t="0"/>
                    <a:stretch>
                      <a:fillRect/>
                    </a:stretch>
                  </pic:blipFill>
                  <pic:spPr>
                    <a:xfrm>
                      <a:off x="0" y="0"/>
                      <a:ext cx="3724275" cy="752475"/>
                    </a:xfrm>
                    <a:prstGeom prst="rect"/>
                    <a:ln/>
                  </pic:spPr>
                </pic:pic>
              </a:graphicData>
            </a:graphic>
          </wp:inline>
        </w:drawing>
      </w:r>
      <w:r w:rsidDel="00000000" w:rsidR="00000000" w:rsidRPr="00000000">
        <w:rPr>
          <w:rFonts w:ascii="Times New Roman" w:cs="Times New Roman" w:eastAsia="Times New Roman" w:hAnsi="Times New Roman"/>
          <w:b w:val="1"/>
          <w:bCs w:val="1"/>
          <w:color w:val="ff0000"/>
          <w:sz w:val="24"/>
          <w:szCs w:val="24"/>
          <w:rtl w:val="0"/>
        </w:rPr>
        <w:br w:type="textWrapping"/>
        <w:t xml:space="preserve">B. True</w:t>
      </w:r>
    </w:p>
    <w:p w:rsidR="00000000" w:rsidDel="00000000" w:rsidP="00000000" w:rsidRDefault="00000000" w:rsidRPr="00000000" w14:paraId="00000359">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Product =&gt; True</w:t>
        <w:br w:type="textWrapping"/>
        <w:t xml:space="preserve">Project =&gt;False</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Q30. The three components of the triple constraint are:</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7500" cy="1381125"/>
            <wp:effectExtent b="0" l="0" r="0" t="0"/>
            <wp:docPr id="32" name="image36.png"/>
            <a:graphic>
              <a:graphicData uri="http://schemas.openxmlformats.org/drawingml/2006/picture">
                <pic:pic>
                  <pic:nvPicPr>
                    <pic:cNvPr id="0" name="image36.png"/>
                    <pic:cNvPicPr preferRelativeResize="0"/>
                  </pic:nvPicPr>
                  <pic:blipFill>
                    <a:blip r:embed="rId255"/>
                    <a:srcRect b="0" l="0" r="0" t="0"/>
                    <a:stretch>
                      <a:fillRect/>
                    </a:stretch>
                  </pic:blipFill>
                  <pic:spPr>
                    <a:xfrm>
                      <a:off x="0" y="0"/>
                      <a:ext cx="28575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Scope, Cost, Time</w:t>
      </w:r>
    </w:p>
    <w:p w:rsidR="00000000" w:rsidDel="00000000" w:rsidP="00000000" w:rsidRDefault="00000000" w:rsidRPr="00000000" w14:paraId="0000035D">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Q37. True or False: The Project Budget is equal to the Cost Baseline budget plus Management 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14975" cy="809625"/>
            <wp:effectExtent b="0" l="0" r="0" t="0"/>
            <wp:docPr id="191" name="image174.png"/>
            <a:graphic>
              <a:graphicData uri="http://schemas.openxmlformats.org/drawingml/2006/picture">
                <pic:pic>
                  <pic:nvPicPr>
                    <pic:cNvPr id="0" name="image174.png"/>
                    <pic:cNvPicPr preferRelativeResize="0"/>
                  </pic:nvPicPr>
                  <pic:blipFill>
                    <a:blip r:embed="rId256"/>
                    <a:srcRect b="0" l="0" r="0" t="0"/>
                    <a:stretch>
                      <a:fillRect/>
                    </a:stretch>
                  </pic:blipFill>
                  <pic:spPr>
                    <a:xfrm>
                      <a:off x="0" y="0"/>
                      <a:ext cx="5514975" cy="809625"/>
                    </a:xfrm>
                    <a:prstGeom prst="rect"/>
                    <a:ln/>
                  </pic:spPr>
                </pic:pic>
              </a:graphicData>
            </a:graphic>
          </wp:inline>
        </w:drawing>
      </w:r>
      <w:r w:rsidDel="00000000" w:rsidR="00000000" w:rsidRPr="00000000">
        <w:rPr>
          <w:rFonts w:ascii="Times New Roman" w:cs="Times New Roman" w:eastAsia="Times New Roman" w:hAnsi="Times New Roman"/>
          <w:b w:val="1"/>
          <w:bCs w:val="1"/>
          <w:color w:val="ff0000"/>
          <w:sz w:val="24"/>
          <w:szCs w:val="24"/>
          <w:rtl w:val="0"/>
        </w:rPr>
        <w:br w:type="textWrapping"/>
        <w:t xml:space="preserve">A. True</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Q41. True or False: The Forward Pass is used through the activities to determine the critical path &amp; available float of the project.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977900"/>
            <wp:effectExtent b="0" l="0" r="0" t="0"/>
            <wp:docPr id="114" name="image95.png"/>
            <a:graphic>
              <a:graphicData uri="http://schemas.openxmlformats.org/drawingml/2006/picture">
                <pic:pic>
                  <pic:nvPicPr>
                    <pic:cNvPr id="0" name="image95.png"/>
                    <pic:cNvPicPr preferRelativeResize="0"/>
                  </pic:nvPicPr>
                  <pic:blipFill>
                    <a:blip r:embed="rId257"/>
                    <a:srcRect b="0" l="0" r="0" t="0"/>
                    <a:stretch>
                      <a:fillRect/>
                    </a:stretch>
                  </pic:blipFill>
                  <pic:spPr>
                    <a:xfrm>
                      <a:off x="0" y="0"/>
                      <a:ext cx="5731200" cy="977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True</w:t>
      </w:r>
    </w:p>
    <w:p w:rsidR="00000000" w:rsidDel="00000000" w:rsidP="00000000" w:rsidRDefault="00000000" w:rsidRPr="00000000" w14:paraId="00000361">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Q42. Which of the components below do you think NOT belong in the cost management plan?</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1381125"/>
            <wp:effectExtent b="0" l="0" r="0" t="0"/>
            <wp:docPr id="279" name="image275.png"/>
            <a:graphic>
              <a:graphicData uri="http://schemas.openxmlformats.org/drawingml/2006/picture">
                <pic:pic>
                  <pic:nvPicPr>
                    <pic:cNvPr id="0" name="image275.png"/>
                    <pic:cNvPicPr preferRelativeResize="0"/>
                  </pic:nvPicPr>
                  <pic:blipFill>
                    <a:blip r:embed="rId258"/>
                    <a:srcRect b="0" l="0" r="0" t="0"/>
                    <a:stretch>
                      <a:fillRect/>
                    </a:stretch>
                  </pic:blipFill>
                  <pic:spPr>
                    <a:xfrm>
                      <a:off x="0" y="0"/>
                      <a:ext cx="5057775" cy="1381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D. RACI matrix</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64">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Q44. True or False: Using bottom-up estimating techniques when the detail is available and the accuracy is needed.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187" name="image191.png"/>
            <a:graphic>
              <a:graphicData uri="http://schemas.openxmlformats.org/drawingml/2006/picture">
                <pic:pic>
                  <pic:nvPicPr>
                    <pic:cNvPr id="0" name="image191.png"/>
                    <pic:cNvPicPr preferRelativeResize="0"/>
                  </pic:nvPicPr>
                  <pic:blipFill>
                    <a:blip r:embed="rId259"/>
                    <a:srcRect b="0" l="0" r="0" t="0"/>
                    <a:stretch>
                      <a:fillRect/>
                    </a:stretch>
                  </pic:blipFill>
                  <pic:spPr>
                    <a:xfrm>
                      <a:off x="0" y="0"/>
                      <a:ext cx="5731200" cy="77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True</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Q48. Which one is the correct matching of report types and the descriptions?</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265" name="image257.png"/>
            <a:graphic>
              <a:graphicData uri="http://schemas.openxmlformats.org/drawingml/2006/picture">
                <pic:pic>
                  <pic:nvPicPr>
                    <pic:cNvPr id="0" name="image257.png"/>
                    <pic:cNvPicPr preferRelativeResize="0"/>
                  </pic:nvPicPr>
                  <pic:blipFill>
                    <a:blip r:embed="rId26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F. (1)&amp;(c), (2)&amp;(b), (3)&amp;(a)</w:t>
      </w:r>
    </w:p>
    <w:p w:rsidR="00000000" w:rsidDel="00000000" w:rsidP="00000000" w:rsidRDefault="00000000" w:rsidRPr="00000000" w14:paraId="00000369">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Q49. True or False: When it comes to projects, the emphasis is on strategic quality management. Quality is not an accident, quality is part of the plan, and quality is everyone's job.</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901700"/>
            <wp:effectExtent b="0" l="0" r="0" t="0"/>
            <wp:docPr id="99" name="image86.png"/>
            <a:graphic>
              <a:graphicData uri="http://schemas.openxmlformats.org/drawingml/2006/picture">
                <pic:pic>
                  <pic:nvPicPr>
                    <pic:cNvPr id="0" name="image86.png"/>
                    <pic:cNvPicPr preferRelativeResize="0"/>
                  </pic:nvPicPr>
                  <pic:blipFill>
                    <a:blip r:embed="rId261"/>
                    <a:srcRect b="0" l="0" r="0" t="0"/>
                    <a:stretch>
                      <a:fillRect/>
                    </a:stretch>
                  </pic:blipFill>
                  <pic:spPr>
                    <a:xfrm>
                      <a:off x="0" y="0"/>
                      <a:ext cx="5731200" cy="901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B. True</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Title"/>
        <w:rPr/>
      </w:pPr>
      <w:bookmarkStart w:colFirst="0" w:colLast="0" w:name="_f5q4pwevp605" w:id="26"/>
      <w:bookmarkEnd w:id="26"/>
      <w:r w:rsidDel="00000000" w:rsidR="00000000" w:rsidRPr="00000000">
        <w:rPr>
          <w:rtl w:val="0"/>
        </w:rPr>
        <w:t xml:space="preserve">Đề 7: SP24 (Khang)</w:t>
      </w:r>
    </w:p>
    <w:p w:rsidR="00000000" w:rsidDel="00000000" w:rsidP="00000000" w:rsidRDefault="00000000" w:rsidRPr="00000000" w14:paraId="0000036D">
      <w:pPr>
        <w:rPr>
          <w:b w:val="1"/>
          <w:bCs w:val="1"/>
          <w:sz w:val="26"/>
          <w:szCs w:val="26"/>
        </w:rPr>
      </w:pPr>
      <w:r w:rsidDel="00000000" w:rsidR="00000000" w:rsidRPr="00000000">
        <w:rPr>
          <w:b w:val="1"/>
          <w:bCs w:val="1"/>
          <w:sz w:val="26"/>
          <w:szCs w:val="26"/>
          <w:rtl w:val="0"/>
        </w:rPr>
        <w:t xml:space="preserve">Q1 : (Choose 1 answer)</w:t>
      </w:r>
    </w:p>
    <w:p w:rsidR="00000000" w:rsidDel="00000000" w:rsidP="00000000" w:rsidRDefault="00000000" w:rsidRPr="00000000" w14:paraId="0000036E">
      <w:pPr>
        <w:rPr>
          <w:b w:val="1"/>
          <w:bCs w:val="1"/>
          <w:sz w:val="26"/>
          <w:szCs w:val="26"/>
        </w:rPr>
      </w:pPr>
      <w:r w:rsidDel="00000000" w:rsidR="00000000" w:rsidRPr="00000000">
        <w:rPr>
          <w:b w:val="1"/>
          <w:bCs w:val="1"/>
          <w:sz w:val="26"/>
          <w:szCs w:val="26"/>
          <w:rtl w:val="0"/>
        </w:rPr>
        <w:t xml:space="preserve">A project is plagued by requested changes to the project charter. Who has the primary responsibility to decide if these changes are necessary</w:t>
      </w:r>
    </w:p>
    <w:p w:rsidR="00000000" w:rsidDel="00000000" w:rsidP="00000000" w:rsidRDefault="00000000" w:rsidRPr="00000000" w14:paraId="0000036F">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371600"/>
            <wp:effectExtent b="0" l="0" r="0" t="0"/>
            <wp:docPr id="302" name="image298.png"/>
            <a:graphic>
              <a:graphicData uri="http://schemas.openxmlformats.org/drawingml/2006/picture">
                <pic:pic>
                  <pic:nvPicPr>
                    <pic:cNvPr id="0" name="image298.png"/>
                    <pic:cNvPicPr preferRelativeResize="0"/>
                  </pic:nvPicPr>
                  <pic:blipFill>
                    <a:blip r:embed="rId26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The sponsor</w:t>
      </w:r>
    </w:p>
    <w:p w:rsidR="00000000" w:rsidDel="00000000" w:rsidP="00000000" w:rsidRDefault="00000000" w:rsidRPr="00000000" w14:paraId="00000371">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73">
      <w:pPr>
        <w:rPr>
          <w:b w:val="1"/>
          <w:bCs w:val="1"/>
          <w:sz w:val="26"/>
          <w:szCs w:val="26"/>
        </w:rPr>
      </w:pPr>
      <w:r w:rsidDel="00000000" w:rsidR="00000000" w:rsidRPr="00000000">
        <w:rPr>
          <w:b w:val="1"/>
          <w:bCs w:val="1"/>
          <w:sz w:val="26"/>
          <w:szCs w:val="26"/>
          <w:rtl w:val="0"/>
        </w:rPr>
        <w:t xml:space="preserve">Q10-True or False: The Backward Pass is used through the activities to determine the total duration of the project.</w:t>
      </w:r>
    </w:p>
    <w:p w:rsidR="00000000" w:rsidDel="00000000" w:rsidP="00000000" w:rsidRDefault="00000000" w:rsidRPr="00000000" w14:paraId="00000374">
      <w:pPr>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825500"/>
            <wp:effectExtent b="0" l="0" r="0" t="0"/>
            <wp:docPr id="151" name="image138.png"/>
            <a:graphic>
              <a:graphicData uri="http://schemas.openxmlformats.org/drawingml/2006/picture">
                <pic:pic>
                  <pic:nvPicPr>
                    <pic:cNvPr id="0" name="image138.png"/>
                    <pic:cNvPicPr preferRelativeResize="0"/>
                  </pic:nvPicPr>
                  <pic:blipFill>
                    <a:blip r:embed="rId26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color w:val="ff0000"/>
          <w:sz w:val="26"/>
          <w:szCs w:val="26"/>
        </w:rPr>
      </w:pPr>
      <w:r w:rsidDel="00000000" w:rsidR="00000000" w:rsidRPr="00000000">
        <w:rPr>
          <w:color w:val="ff0000"/>
          <w:sz w:val="26"/>
          <w:szCs w:val="26"/>
          <w:rtl w:val="0"/>
        </w:rPr>
        <w:t xml:space="preserve">B. False</w:t>
      </w:r>
    </w:p>
    <w:p w:rsidR="00000000" w:rsidDel="00000000" w:rsidP="00000000" w:rsidRDefault="00000000" w:rsidRPr="00000000" w14:paraId="00000377">
      <w:pPr>
        <w:rPr>
          <w:rFonts w:ascii="Roboto" w:cs="Roboto" w:eastAsia="Roboto" w:hAnsi="Roboto"/>
          <w:b w:val="1"/>
          <w:bCs w:val="1"/>
          <w:color w:val="141618"/>
          <w:sz w:val="20"/>
          <w:szCs w:val="20"/>
          <w:shd w:fill="f9fafa" w:val="clear"/>
        </w:rPr>
      </w:pPr>
      <w:r w:rsidDel="00000000" w:rsidR="00000000" w:rsidRPr="00000000">
        <w:rPr>
          <w:rtl w:val="0"/>
        </w:rPr>
      </w:r>
    </w:p>
    <w:p w:rsidR="00000000" w:rsidDel="00000000" w:rsidP="00000000" w:rsidRDefault="00000000" w:rsidRPr="00000000" w14:paraId="00000378">
      <w:pPr>
        <w:rPr>
          <w:rFonts w:ascii="Roboto" w:cs="Roboto" w:eastAsia="Roboto" w:hAnsi="Roboto"/>
          <w:b w:val="1"/>
          <w:bCs w:val="1"/>
          <w:color w:val="141618"/>
          <w:sz w:val="20"/>
          <w:szCs w:val="20"/>
          <w:shd w:fill="f9fafa" w:val="clear"/>
        </w:rPr>
      </w:pPr>
      <w:r w:rsidDel="00000000" w:rsidR="00000000" w:rsidRPr="00000000">
        <w:rPr>
          <w:rtl w:val="0"/>
        </w:rPr>
      </w:r>
    </w:p>
    <w:p w:rsidR="00000000" w:rsidDel="00000000" w:rsidP="00000000" w:rsidRDefault="00000000" w:rsidRPr="00000000" w14:paraId="00000379">
      <w:pPr>
        <w:rPr>
          <w:b w:val="1"/>
          <w:bCs w:val="1"/>
          <w:sz w:val="26"/>
          <w:szCs w:val="26"/>
        </w:rPr>
      </w:pPr>
      <w:r w:rsidDel="00000000" w:rsidR="00000000" w:rsidRPr="00000000">
        <w:rPr>
          <w:b w:val="1"/>
          <w:bCs w:val="1"/>
          <w:sz w:val="26"/>
          <w:szCs w:val="26"/>
          <w:rtl w:val="0"/>
        </w:rPr>
        <w:t xml:space="preserve">Q12-Which organization structure can provide the most power for the project manager?</w:t>
      </w:r>
    </w:p>
    <w:p w:rsidR="00000000" w:rsidDel="00000000" w:rsidP="00000000" w:rsidRDefault="00000000" w:rsidRPr="00000000" w14:paraId="0000037A">
      <w:pPr>
        <w:rPr/>
      </w:pPr>
      <w:r w:rsidDel="00000000" w:rsidR="00000000" w:rsidRPr="00000000">
        <w:rPr/>
        <w:drawing>
          <wp:inline distB="114300" distT="114300" distL="114300" distR="114300">
            <wp:extent cx="5731200" cy="2324100"/>
            <wp:effectExtent b="0" l="0" r="0" t="0"/>
            <wp:docPr id="139" name="image144.png"/>
            <a:graphic>
              <a:graphicData uri="http://schemas.openxmlformats.org/drawingml/2006/picture">
                <pic:pic>
                  <pic:nvPicPr>
                    <pic:cNvPr id="0" name="image144.png"/>
                    <pic:cNvPicPr preferRelativeResize="0"/>
                  </pic:nvPicPr>
                  <pic:blipFill>
                    <a:blip r:embed="rId26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color w:val="ff0000"/>
          <w:sz w:val="26"/>
          <w:szCs w:val="26"/>
        </w:rPr>
      </w:pPr>
      <w:r w:rsidDel="00000000" w:rsidR="00000000" w:rsidRPr="00000000">
        <w:rPr>
          <w:color w:val="ff0000"/>
          <w:sz w:val="26"/>
          <w:szCs w:val="26"/>
          <w:rtl w:val="0"/>
        </w:rPr>
        <w:t xml:space="preserve">E. Projectized</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b w:val="1"/>
          <w:bCs w:val="1"/>
          <w:sz w:val="26"/>
          <w:szCs w:val="26"/>
        </w:rPr>
      </w:pPr>
      <w:r w:rsidDel="00000000" w:rsidR="00000000" w:rsidRPr="00000000">
        <w:rPr>
          <w:b w:val="1"/>
          <w:bCs w:val="1"/>
          <w:sz w:val="26"/>
          <w:szCs w:val="26"/>
          <w:rtl w:val="0"/>
        </w:rPr>
        <w:t xml:space="preserve">Q14-True or False: Each group of persons involved in the project should be assigned, and always needs to know their role and responsibility.</w:t>
      </w:r>
    </w:p>
    <w:p w:rsidR="00000000" w:rsidDel="00000000" w:rsidP="00000000" w:rsidRDefault="00000000" w:rsidRPr="00000000" w14:paraId="0000038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876300"/>
            <wp:effectExtent b="0" l="0" r="0" t="0"/>
            <wp:docPr id="89" name="image91.png"/>
            <a:graphic>
              <a:graphicData uri="http://schemas.openxmlformats.org/drawingml/2006/picture">
                <pic:pic>
                  <pic:nvPicPr>
                    <pic:cNvPr id="0" name="image91.png"/>
                    <pic:cNvPicPr preferRelativeResize="0"/>
                  </pic:nvPicPr>
                  <pic:blipFill>
                    <a:blip r:embed="rId26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color w:val="ff0000"/>
          <w:sz w:val="26"/>
          <w:szCs w:val="26"/>
        </w:rPr>
      </w:pPr>
      <w:r w:rsidDel="00000000" w:rsidR="00000000" w:rsidRPr="00000000">
        <w:rPr>
          <w:color w:val="ff0000"/>
          <w:sz w:val="26"/>
          <w:szCs w:val="26"/>
          <w:rtl w:val="0"/>
        </w:rPr>
        <w:t xml:space="preserve">A True</w:t>
      </w:r>
      <w:r w:rsidDel="00000000" w:rsidR="00000000" w:rsidRPr="00000000">
        <w:rPr>
          <w:rtl w:val="0"/>
        </w:rPr>
      </w:r>
    </w:p>
    <w:p w:rsidR="00000000" w:rsidDel="00000000" w:rsidP="00000000" w:rsidRDefault="00000000" w:rsidRPr="00000000" w14:paraId="00000383">
      <w:pPr>
        <w:rPr>
          <w:color w:val="ff0000"/>
          <w:sz w:val="26"/>
          <w:szCs w:val="26"/>
        </w:rPr>
      </w:pPr>
      <w:r w:rsidDel="00000000" w:rsidR="00000000" w:rsidRPr="00000000">
        <w:rPr>
          <w:rtl w:val="0"/>
        </w:rPr>
      </w:r>
    </w:p>
    <w:p w:rsidR="00000000" w:rsidDel="00000000" w:rsidP="00000000" w:rsidRDefault="00000000" w:rsidRPr="00000000" w14:paraId="00000384">
      <w:pPr>
        <w:rPr>
          <w:b w:val="1"/>
          <w:bCs w:val="1"/>
          <w:color w:val="ff0000"/>
          <w:sz w:val="26"/>
          <w:szCs w:val="26"/>
          <w:highlight w:val="black"/>
        </w:rPr>
      </w:pPr>
      <w:r w:rsidDel="00000000" w:rsidR="00000000" w:rsidRPr="00000000">
        <w:rPr>
          <w:b w:val="1"/>
          <w:bCs w:val="1"/>
          <w:color w:val="ff0000"/>
          <w:sz w:val="26"/>
          <w:szCs w:val="26"/>
          <w:highlight w:val="black"/>
          <w:rtl w:val="0"/>
        </w:rPr>
        <w:t xml:space="preserve">Q15- Which one is not the causes of scope creep?</w:t>
      </w:r>
    </w:p>
    <w:p w:rsidR="00000000" w:rsidDel="00000000" w:rsidP="00000000" w:rsidRDefault="00000000" w:rsidRPr="00000000" w14:paraId="00000385">
      <w:pPr>
        <w:rPr>
          <w:rFonts w:ascii="Roboto" w:cs="Roboto" w:eastAsia="Roboto" w:hAnsi="Roboto"/>
          <w:b w:val="1"/>
          <w:bCs w:val="1"/>
          <w:color w:val="141618"/>
          <w:sz w:val="20"/>
          <w:szCs w:val="20"/>
          <w:highlight w:val="black"/>
        </w:rPr>
      </w:pPr>
      <w:r w:rsidDel="00000000" w:rsidR="00000000" w:rsidRPr="00000000">
        <w:rPr>
          <w:rtl w:val="0"/>
        </w:rPr>
      </w:r>
    </w:p>
    <w:p w:rsidR="00000000" w:rsidDel="00000000" w:rsidP="00000000" w:rsidRDefault="00000000" w:rsidRPr="00000000" w14:paraId="00000386">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4092819" cy="1900238"/>
            <wp:effectExtent b="0" l="0" r="0" t="0"/>
            <wp:docPr id="80" name="image80.png"/>
            <a:graphic>
              <a:graphicData uri="http://schemas.openxmlformats.org/drawingml/2006/picture">
                <pic:pic>
                  <pic:nvPicPr>
                    <pic:cNvPr id="0" name="image80.png"/>
                    <pic:cNvPicPr preferRelativeResize="0"/>
                  </pic:nvPicPr>
                  <pic:blipFill>
                    <a:blip r:embed="rId266"/>
                    <a:srcRect b="0" l="0" r="0" t="0"/>
                    <a:stretch>
                      <a:fillRect/>
                    </a:stretch>
                  </pic:blipFill>
                  <pic:spPr>
                    <a:xfrm>
                      <a:off x="0" y="0"/>
                      <a:ext cx="4092819"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color w:val="ff0000"/>
          <w:sz w:val="26"/>
          <w:szCs w:val="26"/>
        </w:rPr>
      </w:pPr>
      <w:r w:rsidDel="00000000" w:rsidR="00000000" w:rsidRPr="00000000">
        <w:rPr>
          <w:color w:val="ff0000"/>
          <w:sz w:val="26"/>
          <w:szCs w:val="26"/>
          <w:rtl w:val="0"/>
        </w:rPr>
        <w:t xml:space="preserve">D. Increased understanding of what is takes to get it done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b w:val="1"/>
          <w:bCs w:val="1"/>
          <w:sz w:val="26"/>
          <w:szCs w:val="26"/>
        </w:rPr>
      </w:pPr>
      <w:r w:rsidDel="00000000" w:rsidR="00000000" w:rsidRPr="00000000">
        <w:rPr>
          <w:b w:val="1"/>
          <w:bCs w:val="1"/>
          <w:sz w:val="26"/>
          <w:szCs w:val="26"/>
          <w:rtl w:val="0"/>
        </w:rPr>
        <w:t xml:space="preserve">Q17-Lateral communication is NOT communication to/from:</w:t>
      </w:r>
    </w:p>
    <w:p w:rsidR="00000000" w:rsidDel="00000000" w:rsidP="00000000" w:rsidRDefault="00000000" w:rsidRPr="00000000" w14:paraId="0000038A">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648325" cy="2438400"/>
            <wp:effectExtent b="0" l="0" r="0" t="0"/>
            <wp:docPr id="71" name="image84.png"/>
            <a:graphic>
              <a:graphicData uri="http://schemas.openxmlformats.org/drawingml/2006/picture">
                <pic:pic>
                  <pic:nvPicPr>
                    <pic:cNvPr id="0" name="image84.png"/>
                    <pic:cNvPicPr preferRelativeResize="0"/>
                  </pic:nvPicPr>
                  <pic:blipFill>
                    <a:blip r:embed="rId267"/>
                    <a:srcRect b="0" l="0" r="0" t="0"/>
                    <a:stretch>
                      <a:fillRect/>
                    </a:stretch>
                  </pic:blipFill>
                  <pic:spPr>
                    <a:xfrm>
                      <a:off x="0" y="0"/>
                      <a:ext cx="56483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8C">
      <w:pPr>
        <w:rPr>
          <w:color w:val="ff0000"/>
          <w:sz w:val="26"/>
          <w:szCs w:val="26"/>
        </w:rPr>
      </w:pPr>
      <w:r w:rsidDel="00000000" w:rsidR="00000000" w:rsidRPr="00000000">
        <w:rPr>
          <w:color w:val="ff0000"/>
          <w:sz w:val="26"/>
          <w:szCs w:val="26"/>
          <w:rtl w:val="0"/>
        </w:rPr>
        <w:t xml:space="preserve">C. Your subordinates.</w:t>
      </w:r>
    </w:p>
    <w:p w:rsidR="00000000" w:rsidDel="00000000" w:rsidP="00000000" w:rsidRDefault="00000000" w:rsidRPr="00000000" w14:paraId="0000038D">
      <w:pPr>
        <w:rPr>
          <w:color w:val="ff0000"/>
          <w:sz w:val="26"/>
          <w:szCs w:val="26"/>
        </w:rPr>
      </w:pPr>
      <w:r w:rsidDel="00000000" w:rsidR="00000000" w:rsidRPr="00000000">
        <w:rPr>
          <w:color w:val="ff0000"/>
          <w:sz w:val="26"/>
          <w:szCs w:val="26"/>
          <w:rtl w:val="0"/>
        </w:rPr>
        <w:t xml:space="preserve">CÓ CHỮ “NOT” =&gt;C </w:t>
      </w:r>
    </w:p>
    <w:p w:rsidR="00000000" w:rsidDel="00000000" w:rsidP="00000000" w:rsidRDefault="00000000" w:rsidRPr="00000000" w14:paraId="0000038E">
      <w:pPr>
        <w:rPr>
          <w:color w:val="ff0000"/>
          <w:sz w:val="26"/>
          <w:szCs w:val="26"/>
        </w:rPr>
      </w:pPr>
      <w:r w:rsidDel="00000000" w:rsidR="00000000" w:rsidRPr="00000000">
        <w:rPr>
          <w:color w:val="ff0000"/>
          <w:sz w:val="26"/>
          <w:szCs w:val="26"/>
          <w:rtl w:val="0"/>
        </w:rPr>
        <w:t xml:space="preserve">KO CÓ “NOT” =&gt; D </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b w:val="1"/>
          <w:bCs w:val="1"/>
          <w:sz w:val="26"/>
          <w:szCs w:val="26"/>
        </w:rPr>
      </w:pPr>
      <w:r w:rsidDel="00000000" w:rsidR="00000000" w:rsidRPr="00000000">
        <w:rPr>
          <w:rtl w:val="0"/>
        </w:rPr>
      </w:r>
    </w:p>
    <w:p w:rsidR="00000000" w:rsidDel="00000000" w:rsidP="00000000" w:rsidRDefault="00000000" w:rsidRPr="00000000" w14:paraId="00000392">
      <w:pPr>
        <w:rPr>
          <w:b w:val="1"/>
          <w:bCs w:val="1"/>
          <w:sz w:val="26"/>
          <w:szCs w:val="26"/>
        </w:rPr>
      </w:pPr>
      <w:r w:rsidDel="00000000" w:rsidR="00000000" w:rsidRPr="00000000">
        <w:rPr>
          <w:b w:val="1"/>
          <w:bCs w:val="1"/>
          <w:sz w:val="26"/>
          <w:szCs w:val="26"/>
          <w:rtl w:val="0"/>
        </w:rPr>
        <w:t xml:space="preserve">Q20 -Your project had a team of which consists of yourself, a tester, five developers and a communicator. As the project is behind schedule so one more developer has been assigned to your team. How many communication channels on your team now?</w:t>
      </w:r>
    </w:p>
    <w:p w:rsidR="00000000" w:rsidDel="00000000" w:rsidP="00000000" w:rsidRDefault="00000000" w:rsidRPr="00000000" w14:paraId="00000393">
      <w:pPr>
        <w:rPr>
          <w:b w:val="1"/>
          <w:bCs w:val="1"/>
          <w:sz w:val="26"/>
          <w:szCs w:val="26"/>
        </w:rPr>
      </w:pP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5731200" cy="1676400"/>
            <wp:effectExtent b="0" l="0" r="0" t="0"/>
            <wp:docPr id="92" name="image98.png"/>
            <a:graphic>
              <a:graphicData uri="http://schemas.openxmlformats.org/drawingml/2006/picture">
                <pic:pic>
                  <pic:nvPicPr>
                    <pic:cNvPr id="0" name="image98.png"/>
                    <pic:cNvPicPr preferRelativeResize="0"/>
                  </pic:nvPicPr>
                  <pic:blipFill>
                    <a:blip r:embed="rId26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color w:val="ff0000"/>
          <w:sz w:val="26"/>
          <w:szCs w:val="26"/>
        </w:rPr>
      </w:pPr>
      <w:r w:rsidDel="00000000" w:rsidR="00000000" w:rsidRPr="00000000">
        <w:rPr>
          <w:color w:val="ff0000"/>
          <w:sz w:val="26"/>
          <w:szCs w:val="26"/>
          <w:rtl w:val="0"/>
        </w:rPr>
        <w:t xml:space="preserve">D. 36</w:t>
      </w:r>
    </w:p>
    <w:p w:rsidR="00000000" w:rsidDel="00000000" w:rsidP="00000000" w:rsidRDefault="00000000" w:rsidRPr="00000000" w14:paraId="00000396">
      <w:pPr>
        <w:rPr/>
      </w:pPr>
      <w:r w:rsidDel="00000000" w:rsidR="00000000" w:rsidRPr="00000000">
        <w:rPr/>
        <w:drawing>
          <wp:inline distB="114300" distT="114300" distL="114300" distR="114300">
            <wp:extent cx="4229100" cy="2762250"/>
            <wp:effectExtent b="0" l="0" r="0" t="0"/>
            <wp:docPr id="76" name="image89.png"/>
            <a:graphic>
              <a:graphicData uri="http://schemas.openxmlformats.org/drawingml/2006/picture">
                <pic:pic>
                  <pic:nvPicPr>
                    <pic:cNvPr id="0" name="image89.png"/>
                    <pic:cNvPicPr preferRelativeResize="0"/>
                  </pic:nvPicPr>
                  <pic:blipFill>
                    <a:blip r:embed="rId269"/>
                    <a:srcRect b="0" l="0" r="0" t="0"/>
                    <a:stretch>
                      <a:fillRect/>
                    </a:stretch>
                  </pic:blipFill>
                  <pic:spPr>
                    <a:xfrm>
                      <a:off x="0" y="0"/>
                      <a:ext cx="42291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bCs w:val="1"/>
          <w:sz w:val="26"/>
          <w:szCs w:val="26"/>
        </w:rPr>
      </w:pPr>
      <w:r w:rsidDel="00000000" w:rsidR="00000000" w:rsidRPr="00000000">
        <w:rPr>
          <w:b w:val="1"/>
          <w:bCs w:val="1"/>
          <w:sz w:val="26"/>
          <w:szCs w:val="26"/>
          <w:rtl w:val="0"/>
        </w:rPr>
        <w:t xml:space="preserve">Q22- True or False: The danger of estimating using the same parametric model is the no longer applicable of historical data.</w:t>
      </w:r>
    </w:p>
    <w:p w:rsidR="00000000" w:rsidDel="00000000" w:rsidP="00000000" w:rsidRDefault="00000000" w:rsidRPr="00000000" w14:paraId="0000039A">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tl w:val="0"/>
        </w:rPr>
        <w:t xml:space="preserve">I</w:t>
      </w:r>
    </w:p>
    <w:p w:rsidR="00000000" w:rsidDel="00000000" w:rsidP="00000000" w:rsidRDefault="00000000" w:rsidRPr="00000000" w14:paraId="0000039B">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977900"/>
            <wp:effectExtent b="0" l="0" r="0" t="0"/>
            <wp:docPr id="186" name="image172.png"/>
            <a:graphic>
              <a:graphicData uri="http://schemas.openxmlformats.org/drawingml/2006/picture">
                <pic:pic>
                  <pic:nvPicPr>
                    <pic:cNvPr id="0" name="image172.png"/>
                    <pic:cNvPicPr preferRelativeResize="0"/>
                  </pic:nvPicPr>
                  <pic:blipFill>
                    <a:blip r:embed="rId27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color w:val="ff0000"/>
          <w:sz w:val="26"/>
          <w:szCs w:val="26"/>
        </w:rPr>
      </w:pPr>
      <w:r w:rsidDel="00000000" w:rsidR="00000000" w:rsidRPr="00000000">
        <w:rPr>
          <w:color w:val="ff0000"/>
          <w:sz w:val="26"/>
          <w:szCs w:val="26"/>
          <w:rtl w:val="0"/>
        </w:rPr>
        <w:t xml:space="preserve">A. True</w:t>
      </w:r>
    </w:p>
    <w:p w:rsidR="00000000" w:rsidDel="00000000" w:rsidP="00000000" w:rsidRDefault="00000000" w:rsidRPr="00000000" w14:paraId="0000039D">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b w:val="1"/>
          <w:bCs w:val="1"/>
          <w:sz w:val="26"/>
          <w:szCs w:val="26"/>
        </w:rPr>
      </w:pPr>
      <w:r w:rsidDel="00000000" w:rsidR="00000000" w:rsidRPr="00000000">
        <w:rPr>
          <w:b w:val="1"/>
          <w:bCs w:val="1"/>
          <w:sz w:val="26"/>
          <w:szCs w:val="26"/>
          <w:rtl w:val="0"/>
        </w:rPr>
        <w:t xml:space="preserve">Q30-Which item would most likely NOT be part of a basic communication plan:</w:t>
      </w:r>
    </w:p>
    <w:p w:rsidR="00000000" w:rsidDel="00000000" w:rsidP="00000000" w:rsidRDefault="00000000" w:rsidRPr="00000000" w14:paraId="000003A6">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879600"/>
            <wp:effectExtent b="0" l="0" r="0" t="0"/>
            <wp:docPr id="57" name="image47.png"/>
            <a:graphic>
              <a:graphicData uri="http://schemas.openxmlformats.org/drawingml/2006/picture">
                <pic:pic>
                  <pic:nvPicPr>
                    <pic:cNvPr id="0" name="image47.png"/>
                    <pic:cNvPicPr preferRelativeResize="0"/>
                  </pic:nvPicPr>
                  <pic:blipFill>
                    <a:blip r:embed="rId27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color w:val="ff0000"/>
          <w:sz w:val="26"/>
          <w:szCs w:val="26"/>
        </w:rPr>
      </w:pPr>
      <w:r w:rsidDel="00000000" w:rsidR="00000000" w:rsidRPr="00000000">
        <w:rPr>
          <w:color w:val="ff0000"/>
          <w:sz w:val="26"/>
          <w:szCs w:val="26"/>
          <w:rtl w:val="0"/>
        </w:rPr>
        <w:t xml:space="preserve">B. The amount of their annual bonus. (CÓ TRONG COURSERA)</w:t>
      </w:r>
    </w:p>
    <w:p w:rsidR="00000000" w:rsidDel="00000000" w:rsidP="00000000" w:rsidRDefault="00000000" w:rsidRPr="00000000" w14:paraId="000003A8">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A9">
      <w:pPr>
        <w:rPr>
          <w:b w:val="1"/>
          <w:bCs w:val="1"/>
          <w:sz w:val="26"/>
          <w:szCs w:val="26"/>
        </w:rPr>
      </w:pPr>
      <w:r w:rsidDel="00000000" w:rsidR="00000000" w:rsidRPr="00000000">
        <w:rPr>
          <w:rtl w:val="0"/>
        </w:rPr>
      </w:r>
    </w:p>
    <w:p w:rsidR="00000000" w:rsidDel="00000000" w:rsidP="00000000" w:rsidRDefault="00000000" w:rsidRPr="00000000" w14:paraId="000003AA">
      <w:pPr>
        <w:rPr>
          <w:b w:val="1"/>
          <w:bCs w:val="1"/>
          <w:sz w:val="26"/>
          <w:szCs w:val="26"/>
        </w:rPr>
      </w:pPr>
      <w:r w:rsidDel="00000000" w:rsidR="00000000" w:rsidRPr="00000000">
        <w:rPr>
          <w:b w:val="1"/>
          <w:bCs w:val="1"/>
          <w:sz w:val="26"/>
          <w:szCs w:val="26"/>
          <w:rtl w:val="0"/>
        </w:rPr>
        <w:t xml:space="preserve">Q31-To calculate late start (LS) of an activity, you will</w:t>
      </w:r>
    </w:p>
    <w:p w:rsidR="00000000" w:rsidDel="00000000" w:rsidP="00000000" w:rsidRDefault="00000000" w:rsidRPr="00000000" w14:paraId="000003AB">
      <w:pPr>
        <w:rPr>
          <w:b w:val="1"/>
          <w:bCs w:val="1"/>
          <w:sz w:val="26"/>
          <w:szCs w:val="26"/>
        </w:rPr>
      </w:pPr>
      <w:r w:rsidDel="00000000" w:rsidR="00000000" w:rsidRPr="00000000">
        <w:rPr>
          <w:rtl w:val="0"/>
        </w:rPr>
      </w:r>
    </w:p>
    <w:p w:rsidR="00000000" w:rsidDel="00000000" w:rsidP="00000000" w:rsidRDefault="00000000" w:rsidRPr="00000000" w14:paraId="000003A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2667000"/>
            <wp:effectExtent b="0" l="0" r="0" t="0"/>
            <wp:docPr id="132" name="image136.png"/>
            <a:graphic>
              <a:graphicData uri="http://schemas.openxmlformats.org/drawingml/2006/picture">
                <pic:pic>
                  <pic:nvPicPr>
                    <pic:cNvPr id="0" name="image136.png"/>
                    <pic:cNvPicPr preferRelativeResize="0"/>
                  </pic:nvPicPr>
                  <pic:blipFill>
                    <a:blip r:embed="rId27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color w:val="ff0000"/>
          <w:sz w:val="26"/>
          <w:szCs w:val="26"/>
        </w:rPr>
      </w:pPr>
      <w:r w:rsidDel="00000000" w:rsidR="00000000" w:rsidRPr="00000000">
        <w:rPr>
          <w:color w:val="ff0000"/>
          <w:sz w:val="26"/>
          <w:szCs w:val="26"/>
          <w:rtl w:val="0"/>
        </w:rPr>
        <w:t xml:space="preserve">A. Take its late finish minus its estimated duration.</w:t>
      </w:r>
    </w:p>
    <w:p w:rsidR="00000000" w:rsidDel="00000000" w:rsidP="00000000" w:rsidRDefault="00000000" w:rsidRPr="00000000" w14:paraId="000003AE">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AF">
      <w:pPr>
        <w:pStyle w:val="Title"/>
        <w:rPr/>
      </w:pPr>
      <w:bookmarkStart w:colFirst="0" w:colLast="0" w:name="_8v68qvolyuis" w:id="27"/>
      <w:bookmarkEnd w:id="27"/>
      <w:r w:rsidDel="00000000" w:rsidR="00000000" w:rsidRPr="00000000">
        <w:rPr>
          <w:rtl w:val="0"/>
        </w:rPr>
      </w:r>
    </w:p>
    <w:p w:rsidR="00000000" w:rsidDel="00000000" w:rsidP="00000000" w:rsidRDefault="00000000" w:rsidRPr="00000000" w14:paraId="000003B0">
      <w:pPr>
        <w:rPr>
          <w:b w:val="1"/>
          <w:bCs w:val="1"/>
          <w:sz w:val="26"/>
          <w:szCs w:val="26"/>
        </w:rPr>
      </w:pPr>
      <w:r w:rsidDel="00000000" w:rsidR="00000000" w:rsidRPr="00000000">
        <w:rPr>
          <w:b w:val="1"/>
          <w:bCs w:val="1"/>
          <w:sz w:val="26"/>
          <w:szCs w:val="26"/>
          <w:rtl w:val="0"/>
        </w:rPr>
        <w:t xml:space="preserve">Q34- You are scheduling an activity which involves a government agency. What type of dependency are you working on?</w:t>
      </w:r>
    </w:p>
    <w:p w:rsidR="00000000" w:rsidDel="00000000" w:rsidP="00000000" w:rsidRDefault="00000000" w:rsidRPr="00000000" w14:paraId="000003B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24000"/>
            <wp:effectExtent b="0" l="0" r="0" t="0"/>
            <wp:docPr id="251" name="image259.png"/>
            <a:graphic>
              <a:graphicData uri="http://schemas.openxmlformats.org/drawingml/2006/picture">
                <pic:pic>
                  <pic:nvPicPr>
                    <pic:cNvPr id="0" name="image259.png"/>
                    <pic:cNvPicPr preferRelativeResize="0"/>
                  </pic:nvPicPr>
                  <pic:blipFill>
                    <a:blip r:embed="rId27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color w:val="ff0000"/>
          <w:sz w:val="26"/>
          <w:szCs w:val="26"/>
        </w:rPr>
      </w:pPr>
      <w:r w:rsidDel="00000000" w:rsidR="00000000" w:rsidRPr="00000000">
        <w:rPr>
          <w:color w:val="ff0000"/>
          <w:sz w:val="26"/>
          <w:szCs w:val="26"/>
          <w:rtl w:val="0"/>
        </w:rPr>
        <w:t xml:space="preserve">C. Mandatory (CẦN TRA LẠI CHỌN C VÀ D RẤT NHIỀU )</w:t>
      </w:r>
    </w:p>
    <w:p w:rsidR="00000000" w:rsidDel="00000000" w:rsidP="00000000" w:rsidRDefault="00000000" w:rsidRPr="00000000" w14:paraId="000003B3">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2833688" cy="2297076"/>
            <wp:effectExtent b="0" l="0" r="0" t="0"/>
            <wp:docPr id="252" name="image251.png"/>
            <a:graphic>
              <a:graphicData uri="http://schemas.openxmlformats.org/drawingml/2006/picture">
                <pic:pic>
                  <pic:nvPicPr>
                    <pic:cNvPr id="0" name="image251.png"/>
                    <pic:cNvPicPr preferRelativeResize="0"/>
                  </pic:nvPicPr>
                  <pic:blipFill>
                    <a:blip r:embed="rId274"/>
                    <a:srcRect b="0" l="0" r="0" t="0"/>
                    <a:stretch>
                      <a:fillRect/>
                    </a:stretch>
                  </pic:blipFill>
                  <pic:spPr>
                    <a:xfrm>
                      <a:off x="0" y="0"/>
                      <a:ext cx="2833688" cy="2297076"/>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B5">
      <w:pPr>
        <w:rPr>
          <w:b w:val="1"/>
          <w:bCs w:val="1"/>
          <w:sz w:val="26"/>
          <w:szCs w:val="26"/>
        </w:rPr>
      </w:pPr>
      <w:r w:rsidDel="00000000" w:rsidR="00000000" w:rsidRPr="00000000">
        <w:rPr>
          <w:b w:val="1"/>
          <w:bCs w:val="1"/>
          <w:sz w:val="26"/>
          <w:szCs w:val="26"/>
          <w:rtl w:val="0"/>
        </w:rPr>
        <w:t xml:space="preserve">Q35- You have a project to build a new fence. The fence will form a square.Each side is to take one day to build, and $1,000 has been budgeted per side. The sides are planned to be completed one after the other.Today is the end of day 3.</w:t>
      </w:r>
    </w:p>
    <w:p w:rsidR="00000000" w:rsidDel="00000000" w:rsidP="00000000" w:rsidRDefault="00000000" w:rsidRPr="00000000" w14:paraId="000003B6">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460500"/>
            <wp:effectExtent b="0" l="0" r="0" t="0"/>
            <wp:docPr id="167" name="image161.png"/>
            <a:graphic>
              <a:graphicData uri="http://schemas.openxmlformats.org/drawingml/2006/picture">
                <pic:pic>
                  <pic:nvPicPr>
                    <pic:cNvPr id="0" name="image161.png"/>
                    <pic:cNvPicPr preferRelativeResize="0"/>
                  </pic:nvPicPr>
                  <pic:blipFill>
                    <a:blip r:embed="rId27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color w:val="ff0000"/>
          <w:sz w:val="26"/>
          <w:szCs w:val="26"/>
        </w:rPr>
      </w:pPr>
      <w:r w:rsidDel="00000000" w:rsidR="00000000" w:rsidRPr="00000000">
        <w:rPr>
          <w:color w:val="ff0000"/>
          <w:sz w:val="26"/>
          <w:szCs w:val="26"/>
          <w:rtl w:val="0"/>
        </w:rPr>
        <w:t xml:space="preserve">B. SV = $250</w:t>
      </w:r>
    </w:p>
    <w:p w:rsidR="00000000" w:rsidDel="00000000" w:rsidP="00000000" w:rsidRDefault="00000000" w:rsidRPr="00000000" w14:paraId="000003B8">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B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2489200"/>
            <wp:effectExtent b="0" l="0" r="0" t="0"/>
            <wp:docPr id="278" name="image278.png"/>
            <a:graphic>
              <a:graphicData uri="http://schemas.openxmlformats.org/drawingml/2006/picture">
                <pic:pic>
                  <pic:nvPicPr>
                    <pic:cNvPr id="0" name="image278.png"/>
                    <pic:cNvPicPr preferRelativeResize="0"/>
                  </pic:nvPicPr>
                  <pic:blipFill>
                    <a:blip r:embed="rId27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BB">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BC">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BD">
      <w:pPr>
        <w:rPr>
          <w:b w:val="1"/>
          <w:bCs w:val="1"/>
          <w:sz w:val="26"/>
          <w:szCs w:val="26"/>
        </w:rPr>
      </w:pPr>
      <w:r w:rsidDel="00000000" w:rsidR="00000000" w:rsidRPr="00000000">
        <w:rPr>
          <w:b w:val="1"/>
          <w:bCs w:val="1"/>
          <w:sz w:val="26"/>
          <w:szCs w:val="26"/>
          <w:rtl w:val="0"/>
        </w:rPr>
        <w:t xml:space="preserve">Q38- Your stakeholder register is your primary output and should at least contain:</w:t>
      </w:r>
    </w:p>
    <w:p w:rsidR="00000000" w:rsidDel="00000000" w:rsidP="00000000" w:rsidRDefault="00000000" w:rsidRPr="00000000" w14:paraId="000003BE">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854200"/>
            <wp:effectExtent b="0" l="0" r="0" t="0"/>
            <wp:docPr id="20" name="image13.png"/>
            <a:graphic>
              <a:graphicData uri="http://schemas.openxmlformats.org/drawingml/2006/picture">
                <pic:pic>
                  <pic:nvPicPr>
                    <pic:cNvPr id="0" name="image13.png"/>
                    <pic:cNvPicPr preferRelativeResize="0"/>
                  </pic:nvPicPr>
                  <pic:blipFill>
                    <a:blip r:embed="rId27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color w:val="ff0000"/>
          <w:sz w:val="26"/>
          <w:szCs w:val="26"/>
        </w:rPr>
      </w:pPr>
      <w:r w:rsidDel="00000000" w:rsidR="00000000" w:rsidRPr="00000000">
        <w:rPr>
          <w:color w:val="ff0000"/>
          <w:sz w:val="26"/>
          <w:szCs w:val="26"/>
          <w:rtl w:val="0"/>
        </w:rPr>
        <w:t xml:space="preserve">C. Assessment information, identification information, and stakeholder classification</w:t>
      </w:r>
    </w:p>
    <w:p w:rsidR="00000000" w:rsidDel="00000000" w:rsidP="00000000" w:rsidRDefault="00000000" w:rsidRPr="00000000" w14:paraId="000003C0">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1">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2">
      <w:pPr>
        <w:rPr>
          <w:b w:val="1"/>
          <w:bCs w:val="1"/>
          <w:sz w:val="26"/>
          <w:szCs w:val="26"/>
        </w:rPr>
      </w:pPr>
      <w:r w:rsidDel="00000000" w:rsidR="00000000" w:rsidRPr="00000000">
        <w:rPr>
          <w:b w:val="1"/>
          <w:bCs w:val="1"/>
          <w:sz w:val="26"/>
          <w:szCs w:val="26"/>
          <w:rtl w:val="0"/>
        </w:rPr>
        <w:t xml:space="preserve">Q40-If "review online modules" needs to begin before "develop online modules" can finish, that is called a:</w:t>
      </w:r>
    </w:p>
    <w:p w:rsidR="00000000" w:rsidDel="00000000" w:rsidP="00000000" w:rsidRDefault="00000000" w:rsidRPr="00000000" w14:paraId="000003C3">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4">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24000"/>
            <wp:effectExtent b="0" l="0" r="0" t="0"/>
            <wp:docPr id="164" name="image163.png"/>
            <a:graphic>
              <a:graphicData uri="http://schemas.openxmlformats.org/drawingml/2006/picture">
                <pic:pic>
                  <pic:nvPicPr>
                    <pic:cNvPr id="0" name="image163.png"/>
                    <pic:cNvPicPr preferRelativeResize="0"/>
                  </pic:nvPicPr>
                  <pic:blipFill>
                    <a:blip r:embed="rId27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color w:val="ff0000"/>
          <w:sz w:val="26"/>
          <w:szCs w:val="26"/>
        </w:rPr>
      </w:pPr>
      <w:r w:rsidDel="00000000" w:rsidR="00000000" w:rsidRPr="00000000">
        <w:rPr>
          <w:color w:val="ff0000"/>
          <w:sz w:val="26"/>
          <w:szCs w:val="26"/>
          <w:rtl w:val="0"/>
        </w:rPr>
        <w:t xml:space="preserve">B. Start to finish relationship.</w:t>
      </w:r>
    </w:p>
    <w:p w:rsidR="00000000" w:rsidDel="00000000" w:rsidP="00000000" w:rsidRDefault="00000000" w:rsidRPr="00000000" w14:paraId="000003C6">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7">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8">
      <w:pPr>
        <w:rPr>
          <w:b w:val="1"/>
          <w:bCs w:val="1"/>
          <w:sz w:val="26"/>
          <w:szCs w:val="26"/>
        </w:rPr>
      </w:pPr>
      <w:r w:rsidDel="00000000" w:rsidR="00000000" w:rsidRPr="00000000">
        <w:rPr>
          <w:b w:val="1"/>
          <w:bCs w:val="1"/>
          <w:sz w:val="26"/>
          <w:szCs w:val="26"/>
          <w:rtl w:val="0"/>
        </w:rPr>
        <w:t xml:space="preserve">Q42- To manage a project effectively, work should be broken down into small pieces. Which of the following does not describe how far to decompose the work?</w:t>
      </w:r>
    </w:p>
    <w:p w:rsidR="00000000" w:rsidDel="00000000" w:rsidP="00000000" w:rsidRDefault="00000000" w:rsidRPr="00000000" w14:paraId="000003C9">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00200"/>
            <wp:effectExtent b="0" l="0" r="0" t="0"/>
            <wp:docPr id="100" name="image99.png"/>
            <a:graphic>
              <a:graphicData uri="http://schemas.openxmlformats.org/drawingml/2006/picture">
                <pic:pic>
                  <pic:nvPicPr>
                    <pic:cNvPr id="0" name="image99.png"/>
                    <pic:cNvPicPr preferRelativeResize="0"/>
                  </pic:nvPicPr>
                  <pic:blipFill>
                    <a:blip r:embed="rId27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color w:val="ff0000"/>
          <w:sz w:val="26"/>
          <w:szCs w:val="26"/>
        </w:rPr>
      </w:pPr>
      <w:r w:rsidDel="00000000" w:rsidR="00000000" w:rsidRPr="00000000">
        <w:rPr>
          <w:color w:val="ff0000"/>
          <w:sz w:val="26"/>
          <w:szCs w:val="26"/>
          <w:rtl w:val="0"/>
        </w:rPr>
        <w:t xml:space="preserve">C. Until it can be done by one person</w:t>
      </w:r>
    </w:p>
    <w:p w:rsidR="00000000" w:rsidDel="00000000" w:rsidP="00000000" w:rsidRDefault="00000000" w:rsidRPr="00000000" w14:paraId="000003CB">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CC">
      <w:pPr>
        <w:rPr>
          <w:b w:val="1"/>
          <w:bCs w:val="1"/>
          <w:sz w:val="26"/>
          <w:szCs w:val="26"/>
        </w:rPr>
      </w:pPr>
      <w:r w:rsidDel="00000000" w:rsidR="00000000" w:rsidRPr="00000000">
        <w:rPr>
          <w:b w:val="1"/>
          <w:bCs w:val="1"/>
          <w:sz w:val="26"/>
          <w:szCs w:val="26"/>
          <w:rtl w:val="0"/>
        </w:rPr>
        <w:t xml:space="preserve">Q43-What description defines Bottoms Up Estimating?</w:t>
      </w:r>
    </w:p>
    <w:p w:rsidR="00000000" w:rsidDel="00000000" w:rsidP="00000000" w:rsidRDefault="00000000" w:rsidRPr="00000000" w14:paraId="000003CD">
      <w:pPr>
        <w:rPr>
          <w:b w:val="1"/>
          <w:bCs w:val="1"/>
          <w:sz w:val="26"/>
          <w:szCs w:val="26"/>
        </w:rPr>
      </w:pPr>
      <w:r w:rsidDel="00000000" w:rsidR="00000000" w:rsidRPr="00000000">
        <w:rPr>
          <w:rtl w:val="0"/>
        </w:rPr>
      </w:r>
    </w:p>
    <w:p w:rsidR="00000000" w:rsidDel="00000000" w:rsidP="00000000" w:rsidRDefault="00000000" w:rsidRPr="00000000" w14:paraId="000003CE">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308100"/>
            <wp:effectExtent b="0" l="0" r="0" t="0"/>
            <wp:docPr id="161" name="image159.png"/>
            <a:graphic>
              <a:graphicData uri="http://schemas.openxmlformats.org/drawingml/2006/picture">
                <pic:pic>
                  <pic:nvPicPr>
                    <pic:cNvPr id="0" name="image159.png"/>
                    <pic:cNvPicPr preferRelativeResize="0"/>
                  </pic:nvPicPr>
                  <pic:blipFill>
                    <a:blip r:embed="rId28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color w:val="ff0000"/>
          <w:sz w:val="26"/>
          <w:szCs w:val="26"/>
        </w:rPr>
      </w:pPr>
      <w:r w:rsidDel="00000000" w:rsidR="00000000" w:rsidRPr="00000000">
        <w:rPr>
          <w:color w:val="ff0000"/>
          <w:sz w:val="26"/>
          <w:szCs w:val="26"/>
          <w:rtl w:val="0"/>
        </w:rPr>
        <w:t xml:space="preserve">C. A technique that involves estimating the cost of individual work packages or individual schedule activities with the lowest level of detail.</w:t>
      </w:r>
    </w:p>
    <w:p w:rsidR="00000000" w:rsidDel="00000000" w:rsidP="00000000" w:rsidRDefault="00000000" w:rsidRPr="00000000" w14:paraId="000003D0">
      <w:pPr>
        <w:rPr>
          <w:color w:val="ff0000"/>
          <w:sz w:val="26"/>
          <w:szCs w:val="26"/>
        </w:rPr>
      </w:pPr>
      <w:r w:rsidDel="00000000" w:rsidR="00000000" w:rsidRPr="00000000">
        <w:rPr>
          <w:rtl w:val="0"/>
        </w:rPr>
      </w:r>
    </w:p>
    <w:p w:rsidR="00000000" w:rsidDel="00000000" w:rsidP="00000000" w:rsidRDefault="00000000" w:rsidRPr="00000000" w14:paraId="000003D1">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2">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3">
      <w:pPr>
        <w:rPr>
          <w:b w:val="1"/>
          <w:bCs w:val="1"/>
          <w:sz w:val="26"/>
          <w:szCs w:val="26"/>
        </w:rPr>
      </w:pPr>
      <w:r w:rsidDel="00000000" w:rsidR="00000000" w:rsidRPr="00000000">
        <w:rPr>
          <w:b w:val="1"/>
          <w:bCs w:val="1"/>
          <w:sz w:val="26"/>
          <w:szCs w:val="26"/>
          <w:rtl w:val="0"/>
        </w:rPr>
        <w:t xml:space="preserve">Q44-Which of the following action should not include in the Scope Management Plan?</w:t>
      </w:r>
    </w:p>
    <w:p w:rsidR="00000000" w:rsidDel="00000000" w:rsidP="00000000" w:rsidRDefault="00000000" w:rsidRPr="00000000" w14:paraId="000003D4">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5">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574800"/>
            <wp:effectExtent b="0" l="0" r="0" t="0"/>
            <wp:docPr id="44" name="image60.png"/>
            <a:graphic>
              <a:graphicData uri="http://schemas.openxmlformats.org/drawingml/2006/picture">
                <pic:pic>
                  <pic:nvPicPr>
                    <pic:cNvPr id="0" name="image60.png"/>
                    <pic:cNvPicPr preferRelativeResize="0"/>
                  </pic:nvPicPr>
                  <pic:blipFill>
                    <a:blip r:embed="rId28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color w:val="ff0000"/>
          <w:sz w:val="26"/>
          <w:szCs w:val="26"/>
        </w:rPr>
      </w:pPr>
      <w:r w:rsidDel="00000000" w:rsidR="00000000" w:rsidRPr="00000000">
        <w:rPr>
          <w:color w:val="ff0000"/>
          <w:sz w:val="26"/>
          <w:szCs w:val="26"/>
          <w:rtl w:val="0"/>
        </w:rPr>
        <w:t xml:space="preserve">E. Define how to identify and manage triple constraints.</w:t>
      </w:r>
    </w:p>
    <w:p w:rsidR="00000000" w:rsidDel="00000000" w:rsidP="00000000" w:rsidRDefault="00000000" w:rsidRPr="00000000" w14:paraId="000003D7">
      <w:pPr>
        <w:rPr>
          <w:color w:val="ff0000"/>
          <w:sz w:val="26"/>
          <w:szCs w:val="26"/>
        </w:rPr>
      </w:pPr>
      <w:r w:rsidDel="00000000" w:rsidR="00000000" w:rsidRPr="00000000">
        <w:rPr>
          <w:rtl w:val="0"/>
        </w:rPr>
      </w:r>
    </w:p>
    <w:p w:rsidR="00000000" w:rsidDel="00000000" w:rsidP="00000000" w:rsidRDefault="00000000" w:rsidRPr="00000000" w14:paraId="000003D8">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9">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A">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B">
      <w:pPr>
        <w:rPr>
          <w:b w:val="1"/>
          <w:bCs w:val="1"/>
          <w:sz w:val="26"/>
          <w:szCs w:val="26"/>
        </w:rPr>
      </w:pPr>
      <w:r w:rsidDel="00000000" w:rsidR="00000000" w:rsidRPr="00000000">
        <w:rPr>
          <w:b w:val="1"/>
          <w:bCs w:val="1"/>
          <w:sz w:val="26"/>
          <w:szCs w:val="26"/>
          <w:rtl w:val="0"/>
        </w:rPr>
        <w:t xml:space="preserve">Q45-The definition of a stakeholder includes:</w:t>
      </w:r>
    </w:p>
    <w:p w:rsidR="00000000" w:rsidDel="00000000" w:rsidP="00000000" w:rsidRDefault="00000000" w:rsidRPr="00000000" w14:paraId="000003DC">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409700"/>
            <wp:effectExtent b="0" l="0" r="0" t="0"/>
            <wp:docPr id="274" name="image277.png"/>
            <a:graphic>
              <a:graphicData uri="http://schemas.openxmlformats.org/drawingml/2006/picture">
                <pic:pic>
                  <pic:nvPicPr>
                    <pic:cNvPr id="0" name="image277.png"/>
                    <pic:cNvPicPr preferRelativeResize="0"/>
                  </pic:nvPicPr>
                  <pic:blipFill>
                    <a:blip r:embed="rId28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color w:val="ff0000"/>
          <w:sz w:val="26"/>
          <w:szCs w:val="26"/>
        </w:rPr>
      </w:pPr>
      <w:r w:rsidDel="00000000" w:rsidR="00000000" w:rsidRPr="00000000">
        <w:rPr>
          <w:color w:val="ff0000"/>
          <w:sz w:val="26"/>
          <w:szCs w:val="26"/>
          <w:rtl w:val="0"/>
        </w:rPr>
        <w:t xml:space="preserve">C. The people or organizations that are positively or negatively impacted by your project.</w:t>
      </w:r>
    </w:p>
    <w:p w:rsidR="00000000" w:rsidDel="00000000" w:rsidP="00000000" w:rsidRDefault="00000000" w:rsidRPr="00000000" w14:paraId="000003DE">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DF">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E0">
      <w:pPr>
        <w:rPr>
          <w:b w:val="1"/>
          <w:bCs w:val="1"/>
          <w:sz w:val="26"/>
          <w:szCs w:val="26"/>
        </w:rPr>
      </w:pPr>
      <w:r w:rsidDel="00000000" w:rsidR="00000000" w:rsidRPr="00000000">
        <w:rPr>
          <w:b w:val="1"/>
          <w:bCs w:val="1"/>
          <w:sz w:val="26"/>
          <w:szCs w:val="26"/>
          <w:rtl w:val="0"/>
        </w:rPr>
        <w:t xml:space="preserve">Q50- An estimate created by looking at a similar project or activity and then adding or subtracting to or from the estimate based on the differences between the two is called:</w:t>
      </w:r>
    </w:p>
    <w:p w:rsidR="00000000" w:rsidDel="00000000" w:rsidP="00000000" w:rsidRDefault="00000000" w:rsidRPr="00000000" w14:paraId="000003E1">
      <w:pPr>
        <w:rPr>
          <w:rFonts w:ascii="Roboto" w:cs="Roboto" w:eastAsia="Roboto" w:hAnsi="Roboto"/>
          <w:color w:val="141618"/>
          <w:sz w:val="20"/>
          <w:szCs w:val="20"/>
          <w:shd w:fill="f9fafa" w:val="clear"/>
        </w:rPr>
      </w:pPr>
      <w:r w:rsidDel="00000000" w:rsidR="00000000" w:rsidRPr="00000000">
        <w:rPr>
          <w:rFonts w:ascii="Roboto" w:cs="Roboto" w:eastAsia="Roboto" w:hAnsi="Roboto"/>
          <w:color w:val="141618"/>
          <w:sz w:val="20"/>
          <w:szCs w:val="20"/>
          <w:shd w:fill="f9fafa" w:val="clear"/>
        </w:rPr>
        <w:drawing>
          <wp:inline distB="114300" distT="114300" distL="114300" distR="114300">
            <wp:extent cx="5731200" cy="1651000"/>
            <wp:effectExtent b="0" l="0" r="0" t="0"/>
            <wp:docPr id="216" name="image209.png"/>
            <a:graphic>
              <a:graphicData uri="http://schemas.openxmlformats.org/drawingml/2006/picture">
                <pic:pic>
                  <pic:nvPicPr>
                    <pic:cNvPr id="0" name="image209.png"/>
                    <pic:cNvPicPr preferRelativeResize="0"/>
                  </pic:nvPicPr>
                  <pic:blipFill>
                    <a:blip r:embed="rId28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color w:val="ff0000"/>
          <w:sz w:val="26"/>
          <w:szCs w:val="26"/>
        </w:rPr>
      </w:pPr>
      <w:r w:rsidDel="00000000" w:rsidR="00000000" w:rsidRPr="00000000">
        <w:rPr>
          <w:color w:val="ff0000"/>
          <w:sz w:val="26"/>
          <w:szCs w:val="26"/>
          <w:rtl w:val="0"/>
        </w:rPr>
        <w:t xml:space="preserve">B. Analogous estimating</w:t>
      </w:r>
    </w:p>
    <w:p w:rsidR="00000000" w:rsidDel="00000000" w:rsidP="00000000" w:rsidRDefault="00000000" w:rsidRPr="00000000" w14:paraId="000003E3">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E4">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E5">
      <w:pPr>
        <w:rPr>
          <w:rFonts w:ascii="Roboto" w:cs="Roboto" w:eastAsia="Roboto" w:hAnsi="Roboto"/>
          <w:color w:val="141618"/>
          <w:sz w:val="20"/>
          <w:szCs w:val="20"/>
          <w:shd w:fill="f9fafa" w:val="clear"/>
        </w:rPr>
      </w:pPr>
      <w:r w:rsidDel="00000000" w:rsidR="00000000" w:rsidRPr="00000000">
        <w:rPr>
          <w:rtl w:val="0"/>
        </w:rPr>
      </w:r>
    </w:p>
    <w:p w:rsidR="00000000" w:rsidDel="00000000" w:rsidP="00000000" w:rsidRDefault="00000000" w:rsidRPr="00000000" w14:paraId="000003E6">
      <w:pPr>
        <w:pStyle w:val="Title"/>
        <w:rPr/>
      </w:pPr>
      <w:bookmarkStart w:colFirst="0" w:colLast="0" w:name="_fodlk02ni45g" w:id="28"/>
      <w:bookmarkEnd w:id="28"/>
      <w:r w:rsidDel="00000000" w:rsidR="00000000" w:rsidRPr="00000000">
        <w:rPr>
          <w:rtl w:val="0"/>
        </w:rPr>
        <w:t xml:space="preserve">Đề 8:RE_SP24(Hải)</w:t>
      </w:r>
    </w:p>
    <w:p w:rsidR="00000000" w:rsidDel="00000000" w:rsidP="00000000" w:rsidRDefault="00000000" w:rsidRPr="00000000" w14:paraId="000003E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1524000"/>
            <wp:effectExtent b="0" l="0" r="0" t="0"/>
            <wp:docPr id="256" name="image258.png"/>
            <a:graphic>
              <a:graphicData uri="http://schemas.openxmlformats.org/drawingml/2006/picture">
                <pic:pic>
                  <pic:nvPicPr>
                    <pic:cNvPr id="0" name="image258.png"/>
                    <pic:cNvPicPr preferRelativeResize="0"/>
                  </pic:nvPicPr>
                  <pic:blipFill>
                    <a:blip r:embed="rId27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 </w:t>
      </w:r>
      <w:r w:rsidDel="00000000" w:rsidR="00000000" w:rsidRPr="00000000">
        <w:rPr>
          <w:rFonts w:ascii="Times New Roman" w:cs="Times New Roman" w:eastAsia="Times New Roman" w:hAnsi="Times New Roman"/>
          <w:b w:val="1"/>
          <w:bCs w:val="1"/>
          <w:sz w:val="24"/>
          <w:szCs w:val="24"/>
          <w:rtl w:val="0"/>
        </w:rPr>
        <w:t xml:space="preserve">True or False: If you want to identify who your stakeholders are, asking who will not be impacted by the product or service being created can be helpful.</w:t>
      </w:r>
    </w:p>
    <w:p w:rsidR="00000000" w:rsidDel="00000000" w:rsidP="00000000" w:rsidRDefault="00000000" w:rsidRPr="00000000" w14:paraId="000003E9">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206500"/>
            <wp:effectExtent b="0" l="0" r="0" t="0"/>
            <wp:docPr id="275" name="image255.png"/>
            <a:graphic>
              <a:graphicData uri="http://schemas.openxmlformats.org/drawingml/2006/picture">
                <pic:pic>
                  <pic:nvPicPr>
                    <pic:cNvPr id="0" name="image255.png"/>
                    <pic:cNvPicPr preferRelativeResize="0"/>
                  </pic:nvPicPr>
                  <pic:blipFill>
                    <a:blip r:embed="rId28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A.False</w:t>
      </w:r>
    </w:p>
    <w:p w:rsidR="00000000" w:rsidDel="00000000" w:rsidP="00000000" w:rsidRDefault="00000000" w:rsidRPr="00000000" w14:paraId="000003EB">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Q3</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Which of the following is NOT likely to be documented in a communications management plan?</w:t>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892300"/>
            <wp:effectExtent b="0" l="0" r="0" t="0"/>
            <wp:docPr id="66" name="image69.png"/>
            <a:graphic>
              <a:graphicData uri="http://schemas.openxmlformats.org/drawingml/2006/picture">
                <pic:pic>
                  <pic:nvPicPr>
                    <pic:cNvPr id="0" name="image69.png"/>
                    <pic:cNvPicPr preferRelativeResize="0"/>
                  </pic:nvPicPr>
                  <pic:blipFill>
                    <a:blip r:embed="rId28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Person responsible for tracking risk events</w:t>
      </w:r>
    </w:p>
    <w:p w:rsidR="00000000" w:rsidDel="00000000" w:rsidP="00000000" w:rsidRDefault="00000000" w:rsidRPr="00000000" w14:paraId="000003E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 </w:t>
      </w:r>
      <w:r w:rsidDel="00000000" w:rsidR="00000000" w:rsidRPr="00000000">
        <w:rPr>
          <w:rFonts w:ascii="Times New Roman" w:cs="Times New Roman" w:eastAsia="Times New Roman" w:hAnsi="Times New Roman"/>
          <w:b w:val="1"/>
          <w:bCs w:val="1"/>
          <w:sz w:val="24"/>
          <w:szCs w:val="24"/>
          <w:rtl w:val="0"/>
        </w:rPr>
        <w:t xml:space="preserve">The best time to assign a project manager to a project is during:</w:t>
      </w:r>
      <w:r w:rsidDel="00000000" w:rsidR="00000000" w:rsidRPr="00000000">
        <w:rPr>
          <w:rtl w:val="0"/>
        </w:rPr>
      </w:r>
    </w:p>
    <w:p w:rsidR="00000000" w:rsidDel="00000000" w:rsidP="00000000" w:rsidRDefault="00000000" w:rsidRPr="00000000" w14:paraId="000003EE">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038725" cy="2133600"/>
            <wp:effectExtent b="0" l="0" r="0" t="0"/>
            <wp:docPr id="15" name="image15.png"/>
            <a:graphic>
              <a:graphicData uri="http://schemas.openxmlformats.org/drawingml/2006/picture">
                <pic:pic>
                  <pic:nvPicPr>
                    <pic:cNvPr id="0" name="image15.png"/>
                    <pic:cNvPicPr preferRelativeResize="0"/>
                  </pic:nvPicPr>
                  <pic:blipFill>
                    <a:blip r:embed="rId286"/>
                    <a:srcRect b="0" l="0" r="0" t="0"/>
                    <a:stretch>
                      <a:fillRect/>
                    </a:stretch>
                  </pic:blipFill>
                  <pic:spPr>
                    <a:xfrm>
                      <a:off x="0" y="0"/>
                      <a:ext cx="50387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Initiating</w:t>
      </w:r>
    </w:p>
    <w:p w:rsidR="00000000" w:rsidDel="00000000" w:rsidP="00000000" w:rsidRDefault="00000000" w:rsidRPr="00000000" w14:paraId="000003F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Q5 </w:t>
      </w:r>
      <w:r w:rsidDel="00000000" w:rsidR="00000000" w:rsidRPr="00000000">
        <w:rPr>
          <w:rFonts w:ascii="Times New Roman" w:cs="Times New Roman" w:eastAsia="Times New Roman" w:hAnsi="Times New Roman"/>
          <w:b w:val="1"/>
          <w:bCs w:val="1"/>
          <w:sz w:val="24"/>
          <w:szCs w:val="24"/>
          <w:rtl w:val="0"/>
        </w:rPr>
        <w:t xml:space="preserve">Which one is correct view of conflict?</w:t>
      </w:r>
      <w:r w:rsidDel="00000000" w:rsidR="00000000" w:rsidRPr="00000000">
        <w:rPr>
          <w:rtl w:val="0"/>
        </w:rPr>
      </w:r>
    </w:p>
    <w:p w:rsidR="00000000" w:rsidDel="00000000" w:rsidP="00000000" w:rsidRDefault="00000000" w:rsidRPr="00000000" w14:paraId="000003F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467225" cy="1895475"/>
            <wp:effectExtent b="0" l="0" r="0" t="0"/>
            <wp:docPr id="306" name="image293.png"/>
            <a:graphic>
              <a:graphicData uri="http://schemas.openxmlformats.org/drawingml/2006/picture">
                <pic:pic>
                  <pic:nvPicPr>
                    <pic:cNvPr id="0" name="image293.png"/>
                    <pic:cNvPicPr preferRelativeResize="0"/>
                  </pic:nvPicPr>
                  <pic:blipFill>
                    <a:blip r:embed="rId287"/>
                    <a:srcRect b="0" l="0" r="0" t="0"/>
                    <a:stretch>
                      <a:fillRect/>
                    </a:stretch>
                  </pic:blipFill>
                  <pic:spPr>
                    <a:xfrm>
                      <a:off x="0" y="0"/>
                      <a:ext cx="44672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Natural result of change</w:t>
      </w:r>
    </w:p>
    <w:p w:rsidR="00000000" w:rsidDel="00000000" w:rsidP="00000000" w:rsidRDefault="00000000" w:rsidRPr="00000000" w14:paraId="000003F3">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Q6 </w:t>
      </w:r>
      <w:r w:rsidDel="00000000" w:rsidR="00000000" w:rsidRPr="00000000">
        <w:rPr>
          <w:rFonts w:ascii="Times New Roman" w:cs="Times New Roman" w:eastAsia="Times New Roman" w:hAnsi="Times New Roman"/>
          <w:b w:val="1"/>
          <w:bCs w:val="1"/>
          <w:sz w:val="24"/>
          <w:szCs w:val="24"/>
          <w:rtl w:val="0"/>
        </w:rPr>
        <w:t xml:space="preserve">The WBS is used to derive all but one of the following:</w:t>
      </w:r>
      <w:r w:rsidDel="00000000" w:rsidR="00000000" w:rsidRPr="00000000">
        <w:rPr>
          <w:rtl w:val="0"/>
        </w:rPr>
      </w:r>
    </w:p>
    <w:p w:rsidR="00000000" w:rsidDel="00000000" w:rsidP="00000000" w:rsidRDefault="00000000" w:rsidRPr="00000000" w14:paraId="000003F4">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438775" cy="1800225"/>
            <wp:effectExtent b="0" l="0" r="0" t="0"/>
            <wp:docPr id="153" name="image153.png"/>
            <a:graphic>
              <a:graphicData uri="http://schemas.openxmlformats.org/drawingml/2006/picture">
                <pic:pic>
                  <pic:nvPicPr>
                    <pic:cNvPr id="0" name="image153.png"/>
                    <pic:cNvPicPr preferRelativeResize="0"/>
                  </pic:nvPicPr>
                  <pic:blipFill>
                    <a:blip r:embed="rId288"/>
                    <a:srcRect b="0" l="0" r="0" t="0"/>
                    <a:stretch>
                      <a:fillRect/>
                    </a:stretch>
                  </pic:blipFill>
                  <pic:spPr>
                    <a:xfrm>
                      <a:off x="0" y="0"/>
                      <a:ext cx="54387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The business need for the project</w:t>
      </w:r>
    </w:p>
    <w:p w:rsidR="00000000" w:rsidDel="00000000" w:rsidP="00000000" w:rsidRDefault="00000000" w:rsidRPr="00000000" w14:paraId="000003F6">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F7">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Q7 </w:t>
      </w:r>
      <w:r w:rsidDel="00000000" w:rsidR="00000000" w:rsidRPr="00000000">
        <w:rPr>
          <w:rFonts w:ascii="Times New Roman" w:cs="Times New Roman" w:eastAsia="Times New Roman" w:hAnsi="Times New Roman"/>
          <w:b w:val="1"/>
          <w:bCs w:val="1"/>
          <w:sz w:val="24"/>
          <w:szCs w:val="24"/>
          <w:rtl w:val="0"/>
        </w:rPr>
        <w:t xml:space="preserve">The network diagram is the best tool for demonstrating:</w:t>
      </w:r>
      <w:r w:rsidDel="00000000" w:rsidR="00000000" w:rsidRPr="00000000">
        <w:rPr>
          <w:rtl w:val="0"/>
        </w:rPr>
      </w:r>
    </w:p>
    <w:p w:rsidR="00000000" w:rsidDel="00000000" w:rsidP="00000000" w:rsidRDefault="00000000" w:rsidRPr="00000000" w14:paraId="000003F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841500"/>
            <wp:effectExtent b="0" l="0" r="0" t="0"/>
            <wp:docPr id="241" name="image234.png"/>
            <a:graphic>
              <a:graphicData uri="http://schemas.openxmlformats.org/drawingml/2006/picture">
                <pic:pic>
                  <pic:nvPicPr>
                    <pic:cNvPr id="0" name="image234.png"/>
                    <pic:cNvPicPr preferRelativeResize="0"/>
                  </pic:nvPicPr>
                  <pic:blipFill>
                    <a:blip r:embed="rId28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The sequence of project activities</w:t>
      </w:r>
    </w:p>
    <w:p w:rsidR="00000000" w:rsidDel="00000000" w:rsidP="00000000" w:rsidRDefault="00000000" w:rsidRPr="00000000" w14:paraId="000003FA">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Q8 Which statement is not correct?</w:t>
      </w:r>
    </w:p>
    <w:p w:rsidR="00000000" w:rsidDel="00000000" w:rsidP="00000000" w:rsidRDefault="00000000" w:rsidRPr="00000000" w14:paraId="000003FB">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1371600"/>
            <wp:effectExtent b="0" l="0" r="0" t="0"/>
            <wp:docPr id="290" name="image292.png"/>
            <a:graphic>
              <a:graphicData uri="http://schemas.openxmlformats.org/drawingml/2006/picture">
                <pic:pic>
                  <pic:nvPicPr>
                    <pic:cNvPr id="0" name="image292.png"/>
                    <pic:cNvPicPr preferRelativeResize="0"/>
                  </pic:nvPicPr>
                  <pic:blipFill>
                    <a:blip r:embed="rId29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Product scope is the work that needs to be accomplished to complete a project</w:t>
      </w:r>
    </w:p>
    <w:p w:rsidR="00000000" w:rsidDel="00000000" w:rsidP="00000000" w:rsidRDefault="00000000" w:rsidRPr="00000000" w14:paraId="000003F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Q9 </w:t>
      </w:r>
      <w:r w:rsidDel="00000000" w:rsidR="00000000" w:rsidRPr="00000000">
        <w:rPr>
          <w:rFonts w:ascii="Times New Roman" w:cs="Times New Roman" w:eastAsia="Times New Roman" w:hAnsi="Times New Roman"/>
          <w:b w:val="1"/>
          <w:bCs w:val="1"/>
          <w:sz w:val="24"/>
          <w:szCs w:val="24"/>
          <w:rtl w:val="0"/>
        </w:rPr>
        <w:t xml:space="preserve">When you schedule work in a specific order because it cannot be completed any other way, what is the type of dependency used?</w:t>
      </w:r>
    </w:p>
    <w:p w:rsidR="00000000" w:rsidDel="00000000" w:rsidP="00000000" w:rsidRDefault="00000000" w:rsidRPr="00000000" w14:paraId="000003FE">
      <w:pPr>
        <w:spacing w:after="240" w:before="240" w:lineRule="auto"/>
        <w:rPr>
          <w:rFonts w:ascii="Times New Roman" w:cs="Times New Roman" w:eastAsia="Times New Roman" w:hAnsi="Times New Roman"/>
          <w:b w:val="1"/>
          <w:bCs w:val="1"/>
          <w:color w:val="ffffff"/>
          <w:sz w:val="24"/>
          <w:szCs w:val="24"/>
          <w:shd w:fill="42464d" w:val="clear"/>
        </w:rPr>
      </w:pPr>
      <w:r w:rsidDel="00000000" w:rsidR="00000000" w:rsidRPr="00000000">
        <w:rPr>
          <w:rFonts w:ascii="Times New Roman" w:cs="Times New Roman" w:eastAsia="Times New Roman" w:hAnsi="Times New Roman"/>
          <w:b w:val="1"/>
          <w:bCs w:val="1"/>
          <w:color w:val="ffffff"/>
          <w:sz w:val="24"/>
          <w:szCs w:val="24"/>
          <w:shd w:fill="42464d" w:val="clear"/>
        </w:rPr>
        <w:drawing>
          <wp:inline distB="114300" distT="114300" distL="114300" distR="114300">
            <wp:extent cx="5731200" cy="1473200"/>
            <wp:effectExtent b="0" l="0" r="0" t="0"/>
            <wp:docPr id="122" name="image127.png"/>
            <a:graphic>
              <a:graphicData uri="http://schemas.openxmlformats.org/drawingml/2006/picture">
                <pic:pic>
                  <pic:nvPicPr>
                    <pic:cNvPr id="0" name="image127.png"/>
                    <pic:cNvPicPr preferRelativeResize="0"/>
                  </pic:nvPicPr>
                  <pic:blipFill>
                    <a:blip r:embed="rId29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Mandatory</w:t>
      </w:r>
    </w:p>
    <w:p w:rsidR="00000000" w:rsidDel="00000000" w:rsidP="00000000" w:rsidRDefault="00000000" w:rsidRPr="00000000" w14:paraId="0000040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Q11 </w:t>
      </w:r>
      <w:r w:rsidDel="00000000" w:rsidR="00000000" w:rsidRPr="00000000">
        <w:rPr>
          <w:rFonts w:ascii="Times New Roman" w:cs="Times New Roman" w:eastAsia="Times New Roman" w:hAnsi="Times New Roman"/>
          <w:b w:val="1"/>
          <w:bCs w:val="1"/>
          <w:sz w:val="24"/>
          <w:szCs w:val="24"/>
          <w:rtl w:val="0"/>
        </w:rPr>
        <w:t xml:space="preserve">All of the following is responsible for documenting lessons learned, except:</w:t>
      </w:r>
    </w:p>
    <w:p w:rsidR="00000000" w:rsidDel="00000000" w:rsidP="00000000" w:rsidRDefault="00000000" w:rsidRPr="00000000" w14:paraId="0000040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006600"/>
            <wp:effectExtent b="0" l="0" r="0" t="0"/>
            <wp:docPr id="18" name="image8.png"/>
            <a:graphic>
              <a:graphicData uri="http://schemas.openxmlformats.org/drawingml/2006/picture">
                <pic:pic>
                  <pic:nvPicPr>
                    <pic:cNvPr id="0" name="image8.png"/>
                    <pic:cNvPicPr preferRelativeResize="0"/>
                  </pic:nvPicPr>
                  <pic:blipFill>
                    <a:blip r:embed="rId29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Key competitors</w:t>
      </w:r>
    </w:p>
    <w:p w:rsidR="00000000" w:rsidDel="00000000" w:rsidP="00000000" w:rsidRDefault="00000000" w:rsidRPr="00000000" w14:paraId="00000403">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04">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05">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0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Q13 True or False: The primary goal of project risk management is to maximize the likelihood and impact of negative events or threats and to minimize the likelihood and impact of positive events or opportunities</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90600"/>
            <wp:effectExtent b="0" l="0" r="0" t="0"/>
            <wp:docPr id="247" name="image226.png"/>
            <a:graphic>
              <a:graphicData uri="http://schemas.openxmlformats.org/drawingml/2006/picture">
                <pic:pic>
                  <pic:nvPicPr>
                    <pic:cNvPr id="0" name="image226.png"/>
                    <pic:cNvPicPr preferRelativeResize="0"/>
                  </pic:nvPicPr>
                  <pic:blipFill>
                    <a:blip r:embed="rId293"/>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40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Q14 </w:t>
      </w:r>
      <w:r w:rsidDel="00000000" w:rsidR="00000000" w:rsidRPr="00000000">
        <w:rPr>
          <w:rFonts w:ascii="Times New Roman" w:cs="Times New Roman" w:eastAsia="Times New Roman" w:hAnsi="Times New Roman"/>
          <w:b w:val="1"/>
          <w:bCs w:val="1"/>
          <w:sz w:val="24"/>
          <w:szCs w:val="24"/>
          <w:rtl w:val="0"/>
        </w:rPr>
        <w:t xml:space="preserve">Project Human Resource Management includes the processes that define the tasks and assign them to suitable resources, and motivate project team to complete the tasks</w:t>
      </w:r>
    </w:p>
    <w:p w:rsidR="00000000" w:rsidDel="00000000" w:rsidP="00000000" w:rsidRDefault="00000000" w:rsidRPr="00000000" w14:paraId="00000409">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041400"/>
            <wp:effectExtent b="0" l="0" r="0" t="0"/>
            <wp:docPr id="254" name="image235.png"/>
            <a:graphic>
              <a:graphicData uri="http://schemas.openxmlformats.org/drawingml/2006/picture">
                <pic:pic>
                  <pic:nvPicPr>
                    <pic:cNvPr id="0" name="image235.png"/>
                    <pic:cNvPicPr preferRelativeResize="0"/>
                  </pic:nvPicPr>
                  <pic:blipFill>
                    <a:blip r:embed="rId29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40B">
      <w:pPr>
        <w:spacing w:after="240" w:before="240" w:lineRule="auto"/>
        <w:rPr>
          <w:rFonts w:ascii="Times New Roman" w:cs="Times New Roman" w:eastAsia="Times New Roman" w:hAnsi="Times New Roman"/>
          <w:b w:val="1"/>
          <w:bCs w:val="1"/>
          <w:color w:val="ffffff"/>
          <w:sz w:val="24"/>
          <w:szCs w:val="24"/>
          <w:shd w:fill="42464d" w:val="clear"/>
        </w:rPr>
      </w:pPr>
      <w:r w:rsidDel="00000000" w:rsidR="00000000" w:rsidRPr="00000000">
        <w:rPr>
          <w:rtl w:val="0"/>
        </w:rPr>
      </w:r>
    </w:p>
    <w:p w:rsidR="00000000" w:rsidDel="00000000" w:rsidP="00000000" w:rsidRDefault="00000000" w:rsidRPr="00000000" w14:paraId="0000040C">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Q15  </w:t>
      </w:r>
      <w:r w:rsidDel="00000000" w:rsidR="00000000" w:rsidRPr="00000000">
        <w:rPr>
          <w:rFonts w:ascii="Times New Roman" w:cs="Times New Roman" w:eastAsia="Times New Roman" w:hAnsi="Times New Roman"/>
          <w:b w:val="1"/>
          <w:bCs w:val="1"/>
          <w:sz w:val="24"/>
          <w:szCs w:val="24"/>
          <w:rtl w:val="0"/>
        </w:rPr>
        <w:t xml:space="preserve">Which one is not the five engagement levels of stakeholders?</w:t>
      </w:r>
      <w:r w:rsidDel="00000000" w:rsidR="00000000" w:rsidRPr="00000000">
        <w:rPr>
          <w:rtl w:val="0"/>
        </w:rPr>
      </w:r>
    </w:p>
    <w:p w:rsidR="00000000" w:rsidDel="00000000" w:rsidP="00000000" w:rsidRDefault="00000000" w:rsidRPr="00000000" w14:paraId="0000040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10125" cy="2581275"/>
            <wp:effectExtent b="0" l="0" r="0" t="0"/>
            <wp:docPr id="208" name="image208.png"/>
            <a:graphic>
              <a:graphicData uri="http://schemas.openxmlformats.org/drawingml/2006/picture">
                <pic:pic>
                  <pic:nvPicPr>
                    <pic:cNvPr id="0" name="image208.png"/>
                    <pic:cNvPicPr preferRelativeResize="0"/>
                  </pic:nvPicPr>
                  <pic:blipFill>
                    <a:blip r:embed="rId295"/>
                    <a:srcRect b="0" l="0" r="0" t="0"/>
                    <a:stretch>
                      <a:fillRect/>
                    </a:stretch>
                  </pic:blipFill>
                  <pic:spPr>
                    <a:xfrm>
                      <a:off x="0" y="0"/>
                      <a:ext cx="4810125" cy="2581275"/>
                    </a:xfrm>
                    <a:prstGeom prst="rect"/>
                    <a:ln/>
                  </pic:spPr>
                </pic:pic>
              </a:graphicData>
            </a:graphic>
          </wp:inline>
        </w:drawing>
      </w:r>
      <w:ins w:author="Pham Trong Nghia (K18 HL)" w:id="21" w:date="2025-12-02T16:11:02Z">
        <w:r w:rsidDel="00000000" w:rsidR="00000000" w:rsidRPr="00000000">
          <w:rPr>
            <w:rFonts w:ascii="Times New Roman" w:cs="Times New Roman" w:eastAsia="Times New Roman" w:hAnsi="Times New Roman"/>
            <w:b w:val="1"/>
            <w:bCs w:val="1"/>
            <w:sz w:val="24"/>
            <w:szCs w:val="24"/>
            <w:rtl w:val="0"/>
          </w:rPr>
          <w:t xml:space="preserve"> </w:t>
        </w:r>
      </w:ins>
      <w:r w:rsidDel="00000000" w:rsidR="00000000" w:rsidRPr="00000000">
        <w:rPr>
          <w:rtl w:val="0"/>
        </w:rPr>
      </w:r>
    </w:p>
    <w:p w:rsidR="00000000" w:rsidDel="00000000" w:rsidP="00000000" w:rsidRDefault="00000000" w:rsidRPr="00000000" w14:paraId="0000040E">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F. Monitoring</w:t>
      </w:r>
    </w:p>
    <w:p w:rsidR="00000000" w:rsidDel="00000000" w:rsidP="00000000" w:rsidRDefault="00000000" w:rsidRPr="00000000" w14:paraId="0000040F">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Q16  </w:t>
      </w:r>
      <w:r w:rsidDel="00000000" w:rsidR="00000000" w:rsidRPr="00000000">
        <w:rPr>
          <w:rFonts w:ascii="Times New Roman" w:cs="Times New Roman" w:eastAsia="Times New Roman" w:hAnsi="Times New Roman"/>
          <w:b w:val="1"/>
          <w:bCs w:val="1"/>
          <w:sz w:val="24"/>
          <w:szCs w:val="24"/>
          <w:rtl w:val="0"/>
        </w:rPr>
        <w:t xml:space="preserve">In Earned Value Management Technique, you can compute the Estimate At Completion (EAC) by applying which of following formula? (Notes: BAC: Budget At Completion)</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35100"/>
            <wp:effectExtent b="0" l="0" r="0" t="0"/>
            <wp:docPr id="205" name="image196.png"/>
            <a:graphic>
              <a:graphicData uri="http://schemas.openxmlformats.org/drawingml/2006/picture">
                <pic:pic>
                  <pic:nvPicPr>
                    <pic:cNvPr id="0" name="image196.png"/>
                    <pic:cNvPicPr preferRelativeResize="0"/>
                  </pic:nvPicPr>
                  <pic:blipFill>
                    <a:blip r:embed="rId29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EAC=  BAC/CPI</w:t>
      </w:r>
    </w:p>
    <w:p w:rsidR="00000000" w:rsidDel="00000000" w:rsidP="00000000" w:rsidRDefault="00000000" w:rsidRPr="00000000" w14:paraId="00000411">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tl w:val="0"/>
        </w:rPr>
        <w:t xml:space="preserve">Q17 </w:t>
      </w:r>
      <w:r w:rsidDel="00000000" w:rsidR="00000000" w:rsidRPr="00000000">
        <w:rPr>
          <w:rFonts w:ascii="Times New Roman" w:cs="Times New Roman" w:eastAsia="Times New Roman" w:hAnsi="Times New Roman"/>
          <w:b w:val="1"/>
          <w:bCs w:val="1"/>
          <w:sz w:val="24"/>
          <w:szCs w:val="24"/>
          <w:rtl w:val="0"/>
        </w:rPr>
        <w:t xml:space="preserve">When you and your team know that a positive risk has a high likelihood of occurring and it will be very beneficial if it does:</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35100"/>
            <wp:effectExtent b="0" l="0" r="0" t="0"/>
            <wp:docPr id="220" name="image238.png"/>
            <a:graphic>
              <a:graphicData uri="http://schemas.openxmlformats.org/drawingml/2006/picture">
                <pic:pic>
                  <pic:nvPicPr>
                    <pic:cNvPr id="0" name="image238.png"/>
                    <pic:cNvPicPr preferRelativeResize="0"/>
                  </pic:nvPicPr>
                  <pic:blipFill>
                    <a:blip r:embed="rId297"/>
                    <a:srcRect b="0" l="0" r="0" t="0"/>
                    <a:stretch>
                      <a:fillRect/>
                    </a:stretch>
                  </pic:blipFill>
                  <pic:spPr>
                    <a:xfrm>
                      <a:off x="0" y="0"/>
                      <a:ext cx="5731200" cy="1435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B. You should develop a contingency plan and ask your management for contingency reserve</w:t>
      </w:r>
    </w:p>
    <w:p w:rsidR="00000000" w:rsidDel="00000000" w:rsidP="00000000" w:rsidRDefault="00000000" w:rsidRPr="00000000" w14:paraId="00000412">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3">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4">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tl w:val="0"/>
        </w:rPr>
        <w:t xml:space="preserve">Q19 True or False: Risk management is one-time process. You need to plan for all possible risks at the project beginning and then follow defined actions to control those risks until they are closed or cancelled.</w:t>
        <w:br w:type="textWrapping"/>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863600"/>
            <wp:effectExtent b="0" l="0" r="0" t="0"/>
            <wp:docPr id="142" name="image125.png"/>
            <a:graphic>
              <a:graphicData uri="http://schemas.openxmlformats.org/drawingml/2006/picture">
                <pic:pic>
                  <pic:nvPicPr>
                    <pic:cNvPr id="0" name="image125.png"/>
                    <pic:cNvPicPr preferRelativeResize="0"/>
                  </pic:nvPicPr>
                  <pic:blipFill>
                    <a:blip r:embed="rId298"/>
                    <a:srcRect b="0" l="0" r="0" t="0"/>
                    <a:stretch>
                      <a:fillRect/>
                    </a:stretch>
                  </pic:blipFill>
                  <pic:spPr>
                    <a:xfrm>
                      <a:off x="0" y="0"/>
                      <a:ext cx="5731200" cy="863600"/>
                    </a:xfrm>
                    <a:prstGeom prst="rect"/>
                    <a:ln/>
                  </pic:spPr>
                </pic:pic>
              </a:graphicData>
            </a:graphic>
          </wp:inline>
        </w:drawing>
      </w: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415">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Q20 </w:t>
      </w:r>
      <w:r w:rsidDel="00000000" w:rsidR="00000000" w:rsidRPr="00000000">
        <w:rPr>
          <w:rFonts w:ascii="Times New Roman" w:cs="Times New Roman" w:eastAsia="Times New Roman" w:hAnsi="Times New Roman"/>
          <w:b w:val="1"/>
          <w:bCs w:val="1"/>
          <w:sz w:val="24"/>
          <w:szCs w:val="24"/>
          <w:rtl w:val="0"/>
        </w:rPr>
        <w:t xml:space="preserve">True or False: Your role as the project manager during quality assurance is to implement the quality management plan using the appropriate tools and techniques, in order to ensure that work is being performed according to required quality standards</w:t>
      </w:r>
      <w:r w:rsidDel="00000000" w:rsidR="00000000" w:rsidRPr="00000000">
        <w:rPr>
          <w:rtl w:val="0"/>
        </w:rPr>
      </w:r>
    </w:p>
    <w:p w:rsidR="00000000" w:rsidDel="00000000" w:rsidP="00000000" w:rsidRDefault="00000000" w:rsidRPr="00000000" w14:paraId="0000041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39800"/>
            <wp:effectExtent b="0" l="0" r="0" t="0"/>
            <wp:docPr id="180" name="image166.png"/>
            <a:graphic>
              <a:graphicData uri="http://schemas.openxmlformats.org/drawingml/2006/picture">
                <pic:pic>
                  <pic:nvPicPr>
                    <pic:cNvPr id="0" name="image166.png"/>
                    <pic:cNvPicPr preferRelativeResize="0"/>
                  </pic:nvPicPr>
                  <pic:blipFill>
                    <a:blip r:embed="rId29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41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Q21 </w:t>
      </w:r>
      <w:r w:rsidDel="00000000" w:rsidR="00000000" w:rsidRPr="00000000">
        <w:rPr>
          <w:rFonts w:ascii="Times New Roman" w:cs="Times New Roman" w:eastAsia="Times New Roman" w:hAnsi="Times New Roman"/>
          <w:b w:val="1"/>
          <w:bCs w:val="1"/>
          <w:sz w:val="24"/>
          <w:szCs w:val="24"/>
          <w:rtl w:val="0"/>
        </w:rPr>
        <w:t xml:space="preserve">You have finished planning and have begun executing the project when the client asks if you would add some important features to the product of the project. How are the triple constraints affected?</w:t>
      </w:r>
      <w:r w:rsidDel="00000000" w:rsidR="00000000" w:rsidRPr="00000000">
        <w:rPr>
          <w:rtl w:val="0"/>
        </w:rPr>
      </w:r>
    </w:p>
    <w:p w:rsidR="00000000" w:rsidDel="00000000" w:rsidP="00000000" w:rsidRDefault="00000000" w:rsidRPr="00000000" w14:paraId="00000419">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98600"/>
            <wp:effectExtent b="0" l="0" r="0" t="0"/>
            <wp:docPr id="262" name="image266.png"/>
            <a:graphic>
              <a:graphicData uri="http://schemas.openxmlformats.org/drawingml/2006/picture">
                <pic:pic>
                  <pic:nvPicPr>
                    <pic:cNvPr id="0" name="image266.png"/>
                    <pic:cNvPicPr preferRelativeResize="0"/>
                  </pic:nvPicPr>
                  <pic:blipFill>
                    <a:blip r:embed="rId300"/>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Time and cost may both be affected</w:t>
      </w:r>
    </w:p>
    <w:p w:rsidR="00000000" w:rsidDel="00000000" w:rsidP="00000000" w:rsidRDefault="00000000" w:rsidRPr="00000000" w14:paraId="0000041B">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C">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D">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E">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1F">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2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Q22  </w:t>
      </w:r>
      <w:r w:rsidDel="00000000" w:rsidR="00000000" w:rsidRPr="00000000">
        <w:rPr>
          <w:rFonts w:ascii="Times New Roman" w:cs="Times New Roman" w:eastAsia="Times New Roman" w:hAnsi="Times New Roman"/>
          <w:b w:val="1"/>
          <w:bCs w:val="1"/>
          <w:sz w:val="24"/>
          <w:szCs w:val="24"/>
          <w:rtl w:val="0"/>
        </w:rPr>
        <w:t xml:space="preserve">Your stakeholder register should not contain:</w:t>
      </w:r>
      <w:r w:rsidDel="00000000" w:rsidR="00000000" w:rsidRPr="00000000">
        <w:rPr>
          <w:rtl w:val="0"/>
        </w:rPr>
      </w:r>
    </w:p>
    <w:p w:rsidR="00000000" w:rsidDel="00000000" w:rsidP="00000000" w:rsidRDefault="00000000" w:rsidRPr="00000000" w14:paraId="0000042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590925" cy="1876425"/>
            <wp:effectExtent b="0" l="0" r="0" t="0"/>
            <wp:docPr id="258" name="image262.png"/>
            <a:graphic>
              <a:graphicData uri="http://schemas.openxmlformats.org/drawingml/2006/picture">
                <pic:pic>
                  <pic:nvPicPr>
                    <pic:cNvPr id="0" name="image262.png"/>
                    <pic:cNvPicPr preferRelativeResize="0"/>
                  </pic:nvPicPr>
                  <pic:blipFill>
                    <a:blip r:embed="rId301"/>
                    <a:srcRect b="0" l="0" r="0" t="0"/>
                    <a:stretch>
                      <a:fillRect/>
                    </a:stretch>
                  </pic:blipFill>
                  <pic:spPr>
                    <a:xfrm>
                      <a:off x="0" y="0"/>
                      <a:ext cx="35909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Scope information</w:t>
      </w:r>
    </w:p>
    <w:p w:rsidR="00000000" w:rsidDel="00000000" w:rsidP="00000000" w:rsidRDefault="00000000" w:rsidRPr="00000000" w14:paraId="00000423">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Q23   Operational work is different from project work in that operational work is:</w:t>
      </w:r>
    </w:p>
    <w:p w:rsidR="00000000" w:rsidDel="00000000" w:rsidP="00000000" w:rsidRDefault="00000000" w:rsidRPr="00000000" w14:paraId="00000424">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05475" cy="1771650"/>
            <wp:effectExtent b="0" l="0" r="0" t="0"/>
            <wp:docPr id="255" name="image260.png"/>
            <a:graphic>
              <a:graphicData uri="http://schemas.openxmlformats.org/drawingml/2006/picture">
                <pic:pic>
                  <pic:nvPicPr>
                    <pic:cNvPr id="0" name="image260.png"/>
                    <pic:cNvPicPr preferRelativeResize="0"/>
                  </pic:nvPicPr>
                  <pic:blipFill>
                    <a:blip r:embed="rId302"/>
                    <a:srcRect b="0" l="0" r="0" t="0"/>
                    <a:stretch>
                      <a:fillRect/>
                    </a:stretch>
                  </pic:blipFill>
                  <pic:spPr>
                    <a:xfrm>
                      <a:off x="0" y="0"/>
                      <a:ext cx="57054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C. Ongoing and repetitive</w:t>
      </w:r>
    </w:p>
    <w:p w:rsidR="00000000" w:rsidDel="00000000" w:rsidP="00000000" w:rsidRDefault="00000000" w:rsidRPr="00000000" w14:paraId="0000042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Q24 Which one of these most correctly defines management reserve?</w:t>
      </w:r>
    </w:p>
    <w:p w:rsidR="00000000" w:rsidDel="00000000" w:rsidP="00000000" w:rsidRDefault="00000000" w:rsidRPr="00000000" w14:paraId="0000042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752600"/>
            <wp:effectExtent b="0" l="0" r="0" t="0"/>
            <wp:docPr id="233" name="image249.png"/>
            <a:graphic>
              <a:graphicData uri="http://schemas.openxmlformats.org/drawingml/2006/picture">
                <pic:pic>
                  <pic:nvPicPr>
                    <pic:cNvPr id="0" name="image249.png"/>
                    <pic:cNvPicPr preferRelativeResize="0"/>
                  </pic:nvPicPr>
                  <pic:blipFill>
                    <a:blip r:embed="rId303"/>
                    <a:srcRect b="0" l="0" r="0" t="0"/>
                    <a:stretch>
                      <a:fillRect/>
                    </a:stretch>
                  </pic:blipFill>
                  <pic:spPr>
                    <a:xfrm>
                      <a:off x="0" y="0"/>
                      <a:ext cx="5731200" cy="17526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B. Management reserve is not tied to specific work packages it is for the entire project.</w:t>
      </w:r>
    </w:p>
    <w:p w:rsidR="00000000" w:rsidDel="00000000" w:rsidP="00000000" w:rsidRDefault="00000000" w:rsidRPr="00000000" w14:paraId="00000428">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Note:</w:t>
      </w:r>
    </w:p>
    <w:p w:rsidR="00000000" w:rsidDel="00000000" w:rsidP="00000000" w:rsidRDefault="00000000" w:rsidRPr="00000000" w14:paraId="00000429">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contingency reserve = &gt; tied to specific                       management reserve =&gt; not tied to</w:t>
      </w:r>
    </w:p>
    <w:p w:rsidR="00000000" w:rsidDel="00000000" w:rsidP="00000000" w:rsidRDefault="00000000" w:rsidRPr="00000000" w14:paraId="0000042A">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Q25</w:t>
      </w:r>
    </w:p>
    <w:p w:rsidR="00000000" w:rsidDel="00000000" w:rsidP="00000000" w:rsidRDefault="00000000" w:rsidRPr="00000000" w14:paraId="0000042B">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09700"/>
            <wp:effectExtent b="0" l="0" r="0" t="0"/>
            <wp:docPr id="165" name="image168.png"/>
            <a:graphic>
              <a:graphicData uri="http://schemas.openxmlformats.org/drawingml/2006/picture">
                <pic:pic>
                  <pic:nvPicPr>
                    <pic:cNvPr id="0" name="image168.png"/>
                    <pic:cNvPicPr preferRelativeResize="0"/>
                  </pic:nvPicPr>
                  <pic:blipFill>
                    <a:blip r:embed="rId304"/>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1971675" cy="5838825"/>
            <wp:effectExtent b="0" l="0" r="0" t="0"/>
            <wp:docPr id="8" name="image22.png"/>
            <a:graphic>
              <a:graphicData uri="http://schemas.openxmlformats.org/drawingml/2006/picture">
                <pic:pic>
                  <pic:nvPicPr>
                    <pic:cNvPr id="0" name="image22.png"/>
                    <pic:cNvPicPr preferRelativeResize="0"/>
                  </pic:nvPicPr>
                  <pic:blipFill>
                    <a:blip r:embed="rId305"/>
                    <a:srcRect b="0" l="0" r="0" t="0"/>
                    <a:stretch>
                      <a:fillRect/>
                    </a:stretch>
                  </pic:blipFill>
                  <pic:spPr>
                    <a:xfrm>
                      <a:off x="0" y="0"/>
                      <a:ext cx="1971675" cy="5838825"/>
                    </a:xfrm>
                    <a:prstGeom prst="rect"/>
                    <a:ln/>
                  </pic:spPr>
                </pic:pic>
              </a:graphicData>
            </a:graphic>
          </wp:inline>
        </w:drawing>
      </w:r>
      <w:r w:rsidDel="00000000" w:rsidR="00000000" w:rsidRPr="00000000">
        <w:rPr>
          <w:rFonts w:ascii="Times New Roman" w:cs="Times New Roman" w:eastAsia="Times New Roman" w:hAnsi="Times New Roman"/>
          <w:b w:val="1"/>
          <w:bCs w:val="1"/>
          <w:color w:val="ff0000"/>
          <w:sz w:val="24"/>
          <w:szCs w:val="24"/>
          <w:rtl w:val="0"/>
        </w:rPr>
        <w:br w:type="textWrapping"/>
        <w:t xml:space="preserve">A. PV = $3,000</w:t>
        <w:br w:type="textWrapping"/>
        <w:t xml:space="preserve">Dựa vào bảng bên trên thì thằng side 4 cần đến 4 ngày để hoàn thành nên PV chỉ tính 3 thằng side 1, side 2 ,side 3 vào số tiền mỗi side được bỏ ra là 1000$ </w:t>
      </w:r>
    </w:p>
    <w:p w:rsidR="00000000" w:rsidDel="00000000" w:rsidP="00000000" w:rsidRDefault="00000000" w:rsidRPr="00000000" w14:paraId="0000042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Q26  </w:t>
      </w:r>
      <w:r w:rsidDel="00000000" w:rsidR="00000000" w:rsidRPr="00000000">
        <w:rPr>
          <w:rFonts w:ascii="Times New Roman" w:cs="Times New Roman" w:eastAsia="Times New Roman" w:hAnsi="Times New Roman"/>
          <w:b w:val="1"/>
          <w:bCs w:val="1"/>
          <w:sz w:val="24"/>
          <w:szCs w:val="24"/>
          <w:rtl w:val="0"/>
        </w:rPr>
        <w:t xml:space="preserve">As discussed in the Project Management course, The PMBOK® Guide describes 10 Project Management Knowledge Areas. Identify 3 out of the 10:</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87500"/>
            <wp:effectExtent b="0" l="0" r="0" t="0"/>
            <wp:docPr id="61" name="image59.png"/>
            <a:graphic>
              <a:graphicData uri="http://schemas.openxmlformats.org/drawingml/2006/picture">
                <pic:pic>
                  <pic:nvPicPr>
                    <pic:cNvPr id="0" name="image59.png"/>
                    <pic:cNvPicPr preferRelativeResize="0"/>
                  </pic:nvPicPr>
                  <pic:blipFill>
                    <a:blip r:embed="rId30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240"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Stakeholder, Communication, Human Resource</w:t>
      </w:r>
      <w:r w:rsidDel="00000000" w:rsidR="00000000" w:rsidRPr="00000000">
        <w:rPr>
          <w:rtl w:val="0"/>
        </w:rPr>
      </w:r>
    </w:p>
    <w:p w:rsidR="00000000" w:rsidDel="00000000" w:rsidP="00000000" w:rsidRDefault="00000000" w:rsidRPr="00000000" w14:paraId="0000042F">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Q27 </w:t>
      </w:r>
      <w:r w:rsidDel="00000000" w:rsidR="00000000" w:rsidRPr="00000000">
        <w:rPr>
          <w:rFonts w:ascii="Times New Roman" w:cs="Times New Roman" w:eastAsia="Times New Roman" w:hAnsi="Times New Roman"/>
          <w:b w:val="1"/>
          <w:bCs w:val="1"/>
          <w:sz w:val="24"/>
          <w:szCs w:val="24"/>
          <w:rtl w:val="0"/>
        </w:rPr>
        <w:t xml:space="preserve">True or False: Authority means you have the right to apply resources, make decisions and give approvals.</w:t>
      </w:r>
      <w:r w:rsidDel="00000000" w:rsidR="00000000" w:rsidRPr="00000000">
        <w:rPr>
          <w:rtl w:val="0"/>
        </w:rPr>
      </w:r>
    </w:p>
    <w:p w:rsidR="00000000" w:rsidDel="00000000" w:rsidP="00000000" w:rsidRDefault="00000000" w:rsidRPr="00000000" w14:paraId="0000043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800100"/>
            <wp:effectExtent b="0" l="0" r="0" t="0"/>
            <wp:docPr id="156" name="image157.png"/>
            <a:graphic>
              <a:graphicData uri="http://schemas.openxmlformats.org/drawingml/2006/picture">
                <pic:pic>
                  <pic:nvPicPr>
                    <pic:cNvPr id="0" name="image157.png"/>
                    <pic:cNvPicPr preferRelativeResize="0"/>
                  </pic:nvPicPr>
                  <pic:blipFill>
                    <a:blip r:embed="rId307"/>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True</w:t>
      </w:r>
    </w:p>
    <w:p w:rsidR="00000000" w:rsidDel="00000000" w:rsidP="00000000" w:rsidRDefault="00000000" w:rsidRPr="00000000" w14:paraId="00000432">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33">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Q28  </w:t>
      </w:r>
      <w:r w:rsidDel="00000000" w:rsidR="00000000" w:rsidRPr="00000000">
        <w:rPr>
          <w:rFonts w:ascii="Times New Roman" w:cs="Times New Roman" w:eastAsia="Times New Roman" w:hAnsi="Times New Roman"/>
          <w:b w:val="1"/>
          <w:bCs w:val="1"/>
          <w:sz w:val="24"/>
          <w:szCs w:val="24"/>
          <w:rtl w:val="0"/>
        </w:rPr>
        <w:t xml:space="preserve">True or False: The critical path is the shortest path through the network and represents the work that can be delayed without delaying the end of the project.</w:t>
      </w:r>
      <w:r w:rsidDel="00000000" w:rsidR="00000000" w:rsidRPr="00000000">
        <w:rPr>
          <w:rtl w:val="0"/>
        </w:rPr>
      </w:r>
    </w:p>
    <w:p w:rsidR="00000000" w:rsidDel="00000000" w:rsidP="00000000" w:rsidRDefault="00000000" w:rsidRPr="00000000" w14:paraId="00000434">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041400"/>
            <wp:effectExtent b="0" l="0" r="0" t="0"/>
            <wp:docPr id="143" name="image128.png"/>
            <a:graphic>
              <a:graphicData uri="http://schemas.openxmlformats.org/drawingml/2006/picture">
                <pic:pic>
                  <pic:nvPicPr>
                    <pic:cNvPr id="0" name="image128.png"/>
                    <pic:cNvPicPr preferRelativeResize="0"/>
                  </pic:nvPicPr>
                  <pic:blipFill>
                    <a:blip r:embed="rId308"/>
                    <a:srcRect b="0" l="0" r="0" t="0"/>
                    <a:stretch>
                      <a:fillRect/>
                    </a:stretch>
                  </pic:blipFill>
                  <pic:spPr>
                    <a:xfrm>
                      <a:off x="0" y="0"/>
                      <a:ext cx="5731200" cy="1041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A. False</w:t>
      </w:r>
    </w:p>
    <w:p w:rsidR="00000000" w:rsidDel="00000000" w:rsidP="00000000" w:rsidRDefault="00000000" w:rsidRPr="00000000" w14:paraId="00000435">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The critical path is the longest path through the network and represents the work that cannot be delayed without delaying the end of the project.</w:t>
      </w:r>
    </w:p>
    <w:p w:rsidR="00000000" w:rsidDel="00000000" w:rsidP="00000000" w:rsidRDefault="00000000" w:rsidRPr="00000000" w14:paraId="0000043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Q29 </w:t>
      </w:r>
      <w:r w:rsidDel="00000000" w:rsidR="00000000" w:rsidRPr="00000000">
        <w:rPr>
          <w:rFonts w:ascii="Times New Roman" w:cs="Times New Roman" w:eastAsia="Times New Roman" w:hAnsi="Times New Roman"/>
          <w:b w:val="1"/>
          <w:bCs w:val="1"/>
          <w:sz w:val="24"/>
          <w:szCs w:val="24"/>
          <w:rtl w:val="0"/>
        </w:rPr>
        <w:t xml:space="preserve">Which of the following best describes the project manager's role as an integrator?</w:t>
      </w:r>
      <w:r w:rsidDel="00000000" w:rsidR="00000000" w:rsidRPr="00000000">
        <w:rPr>
          <w:rtl w:val="0"/>
        </w:rPr>
      </w:r>
    </w:p>
    <w:p w:rsidR="00000000" w:rsidDel="00000000" w:rsidP="00000000" w:rsidRDefault="00000000" w:rsidRPr="00000000" w14:paraId="0000043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701800"/>
            <wp:effectExtent b="0" l="0" r="0" t="0"/>
            <wp:docPr id="231" name="image230.png"/>
            <a:graphic>
              <a:graphicData uri="http://schemas.openxmlformats.org/drawingml/2006/picture">
                <pic:pic>
                  <pic:nvPicPr>
                    <pic:cNvPr id="0" name="image230.png"/>
                    <pic:cNvPicPr preferRelativeResize="0"/>
                  </pic:nvPicPr>
                  <pic:blipFill>
                    <a:blip r:embed="rId309"/>
                    <a:srcRect b="0" l="0" r="0" t="0"/>
                    <a:stretch>
                      <a:fillRect/>
                    </a:stretch>
                  </pic:blipFill>
                  <pic:spPr>
                    <a:xfrm>
                      <a:off x="0" y="0"/>
                      <a:ext cx="5731200" cy="1701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br w:type="textWrapping"/>
      </w:r>
      <w:r w:rsidDel="00000000" w:rsidR="00000000" w:rsidRPr="00000000">
        <w:rPr>
          <w:rFonts w:ascii="Times New Roman" w:cs="Times New Roman" w:eastAsia="Times New Roman" w:hAnsi="Times New Roman"/>
          <w:b w:val="1"/>
          <w:bCs w:val="1"/>
          <w:color w:val="ff0000"/>
          <w:sz w:val="24"/>
          <w:szCs w:val="24"/>
          <w:rtl w:val="0"/>
        </w:rPr>
        <w:t xml:space="preserve">B. Put all the pieces of a project into a cohesive whole</w:t>
      </w:r>
    </w:p>
    <w:p w:rsidR="00000000" w:rsidDel="00000000" w:rsidP="00000000" w:rsidRDefault="00000000" w:rsidRPr="00000000" w14:paraId="00000438">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39">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3A">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3B">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Q31  </w:t>
      </w:r>
      <w:r w:rsidDel="00000000" w:rsidR="00000000" w:rsidRPr="00000000">
        <w:rPr>
          <w:rFonts w:ascii="Times New Roman" w:cs="Times New Roman" w:eastAsia="Times New Roman" w:hAnsi="Times New Roman"/>
          <w:b w:val="1"/>
          <w:bCs w:val="1"/>
          <w:sz w:val="24"/>
          <w:szCs w:val="24"/>
          <w:rtl w:val="0"/>
        </w:rPr>
        <w:t xml:space="preserve">Which one of these is not the approaches to conflict discussed in the Project Human Resources Management Lesson?</w:t>
      </w:r>
      <w:r w:rsidDel="00000000" w:rsidR="00000000" w:rsidRPr="00000000">
        <w:rPr>
          <w:rtl w:val="0"/>
        </w:rPr>
      </w:r>
    </w:p>
    <w:p w:rsidR="00000000" w:rsidDel="00000000" w:rsidP="00000000" w:rsidRDefault="00000000" w:rsidRPr="00000000" w14:paraId="0000043C">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184400"/>
            <wp:effectExtent b="0" l="0" r="0" t="0"/>
            <wp:docPr id="62" name="image75.png"/>
            <a:graphic>
              <a:graphicData uri="http://schemas.openxmlformats.org/drawingml/2006/picture">
                <pic:pic>
                  <pic:nvPicPr>
                    <pic:cNvPr id="0" name="image75.png"/>
                    <pic:cNvPicPr preferRelativeResize="0"/>
                  </pic:nvPicPr>
                  <pic:blipFill>
                    <a:blip r:embed="rId31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Rule="auto"/>
        <w:rPr>
          <w:rFonts w:ascii="Times New Roman" w:cs="Times New Roman" w:eastAsia="Times New Roman" w:hAnsi="Times New Roman"/>
          <w:b w:val="1"/>
          <w:bCs w:val="1"/>
          <w:color w:val="ff0000"/>
          <w:sz w:val="24"/>
          <w:szCs w:val="24"/>
          <w:u w:val="single"/>
        </w:rPr>
      </w:pPr>
      <w:r w:rsidDel="00000000" w:rsidR="00000000" w:rsidRPr="00000000">
        <w:rPr>
          <w:rFonts w:ascii="Times New Roman" w:cs="Times New Roman" w:eastAsia="Times New Roman" w:hAnsi="Times New Roman"/>
          <w:b w:val="1"/>
          <w:bCs w:val="1"/>
          <w:color w:val="ff0000"/>
          <w:sz w:val="24"/>
          <w:szCs w:val="24"/>
          <w:u w:val="single"/>
          <w:rtl w:val="0"/>
        </w:rPr>
        <w:t xml:space="preserve">F. Uninteresting</w:t>
      </w:r>
    </w:p>
    <w:p w:rsidR="00000000" w:rsidDel="00000000" w:rsidP="00000000" w:rsidRDefault="00000000" w:rsidRPr="00000000" w14:paraId="0000043E">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3F">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0">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Q34 </w:t>
      </w:r>
      <w:r w:rsidDel="00000000" w:rsidR="00000000" w:rsidRPr="00000000">
        <w:rPr>
          <w:rFonts w:ascii="Times New Roman" w:cs="Times New Roman" w:eastAsia="Times New Roman" w:hAnsi="Times New Roman"/>
          <w:b w:val="1"/>
          <w:bCs w:val="1"/>
          <w:sz w:val="24"/>
          <w:szCs w:val="24"/>
          <w:rtl w:val="0"/>
        </w:rPr>
        <w:t xml:space="preserve">Considering a situation in which you need to share an important announcement with your project team. Select the best communication option for the scenario:</w:t>
      </w:r>
    </w:p>
    <w:p w:rsidR="00000000" w:rsidDel="00000000" w:rsidP="00000000" w:rsidRDefault="00000000" w:rsidRPr="00000000" w14:paraId="0000044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562100"/>
            <wp:effectExtent b="0" l="0" r="0" t="0"/>
            <wp:docPr id="102" name="image103.png"/>
            <a:graphic>
              <a:graphicData uri="http://schemas.openxmlformats.org/drawingml/2006/picture">
                <pic:pic>
                  <pic:nvPicPr>
                    <pic:cNvPr id="0" name="image103.png"/>
                    <pic:cNvPicPr preferRelativeResize="0"/>
                  </pic:nvPicPr>
                  <pic:blipFill>
                    <a:blip r:embed="rId31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Invite them to a quick meeting to share the announcement and then follow-up.</w:t>
      </w:r>
    </w:p>
    <w:p w:rsidR="00000000" w:rsidDel="00000000" w:rsidP="00000000" w:rsidRDefault="00000000" w:rsidRPr="00000000" w14:paraId="00000443">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4">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Q39 </w:t>
      </w:r>
      <w:r w:rsidDel="00000000" w:rsidR="00000000" w:rsidRPr="00000000">
        <w:rPr>
          <w:rFonts w:ascii="Times New Roman" w:cs="Times New Roman" w:eastAsia="Times New Roman" w:hAnsi="Times New Roman"/>
          <w:b w:val="1"/>
          <w:bCs w:val="1"/>
          <w:sz w:val="24"/>
          <w:szCs w:val="24"/>
          <w:rtl w:val="0"/>
        </w:rPr>
        <w:t xml:space="preserve">When you have good historical information which can be used in a reliable formula or model, you will probably use:</w:t>
      </w:r>
    </w:p>
    <w:p w:rsidR="00000000" w:rsidDel="00000000" w:rsidP="00000000" w:rsidRDefault="00000000" w:rsidRPr="00000000" w14:paraId="00000445">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85900"/>
            <wp:effectExtent b="0" l="0" r="0" t="0"/>
            <wp:docPr id="116" name="image121.png"/>
            <a:graphic>
              <a:graphicData uri="http://schemas.openxmlformats.org/drawingml/2006/picture">
                <pic:pic>
                  <pic:nvPicPr>
                    <pic:cNvPr id="0" name="image121.png"/>
                    <pic:cNvPicPr preferRelativeResize="0"/>
                  </pic:nvPicPr>
                  <pic:blipFill>
                    <a:blip r:embed="rId3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Parametric estimating</w:t>
      </w:r>
    </w:p>
    <w:p w:rsidR="00000000" w:rsidDel="00000000" w:rsidP="00000000" w:rsidRDefault="00000000" w:rsidRPr="00000000" w14:paraId="00000447">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Q40 </w:t>
      </w:r>
      <w:r w:rsidDel="00000000" w:rsidR="00000000" w:rsidRPr="00000000">
        <w:rPr>
          <w:rFonts w:ascii="Times New Roman" w:cs="Times New Roman" w:eastAsia="Times New Roman" w:hAnsi="Times New Roman"/>
          <w:b w:val="1"/>
          <w:bCs w:val="1"/>
          <w:sz w:val="24"/>
          <w:szCs w:val="24"/>
          <w:rtl w:val="0"/>
        </w:rPr>
        <w:t xml:space="preserve">To calculate late finish (LF) of an activity which has only one successor, you will</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689100"/>
            <wp:effectExtent b="0" l="0" r="0" t="0"/>
            <wp:docPr id="288" name="image286.png"/>
            <a:graphic>
              <a:graphicData uri="http://schemas.openxmlformats.org/drawingml/2006/picture">
                <pic:pic>
                  <pic:nvPicPr>
                    <pic:cNvPr id="0" name="image286.png"/>
                    <pic:cNvPicPr preferRelativeResize="0"/>
                  </pic:nvPicPr>
                  <pic:blipFill>
                    <a:blip r:embed="rId313"/>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Take the late start of its immediate successor.</w:t>
      </w:r>
    </w:p>
    <w:p w:rsidR="00000000" w:rsidDel="00000000" w:rsidP="00000000" w:rsidRDefault="00000000" w:rsidRPr="00000000" w14:paraId="0000044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Q41 Your Schedule Performance Index (SPI) is greater than 1 means you are:</w:t>
      </w:r>
    </w:p>
    <w:p w:rsidR="00000000" w:rsidDel="00000000" w:rsidP="00000000" w:rsidRDefault="00000000" w:rsidRPr="00000000" w14:paraId="00000450">
      <w:pPr>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5731200" cy="1600200"/>
            <wp:effectExtent b="0" l="0" r="0" t="0"/>
            <wp:docPr id="134" name="image133.png"/>
            <a:graphic>
              <a:graphicData uri="http://schemas.openxmlformats.org/drawingml/2006/picture">
                <pic:pic>
                  <pic:nvPicPr>
                    <pic:cNvPr id="0" name="image133.png"/>
                    <pic:cNvPicPr preferRelativeResize="0"/>
                  </pic:nvPicPr>
                  <pic:blipFill>
                    <a:blip r:embed="rId31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bCs w:val="1"/>
          <w:color w:val="ff0000"/>
          <w:sz w:val="24"/>
          <w:szCs w:val="24"/>
          <w:shd w:fill="42464d" w:val="clear"/>
        </w:rPr>
      </w:pPr>
      <w:r w:rsidDel="00000000" w:rsidR="00000000" w:rsidRPr="00000000">
        <w:rPr>
          <w:rFonts w:ascii="Times New Roman" w:cs="Times New Roman" w:eastAsia="Times New Roman" w:hAnsi="Times New Roman"/>
          <w:b w:val="1"/>
          <w:bCs w:val="1"/>
          <w:color w:val="ff0000"/>
          <w:sz w:val="24"/>
          <w:szCs w:val="24"/>
          <w:rtl w:val="0"/>
        </w:rPr>
        <w:t xml:space="preserve">C. ahead of schedule.</w:t>
      </w:r>
      <w:r w:rsidDel="00000000" w:rsidR="00000000" w:rsidRPr="00000000">
        <w:rPr>
          <w:rtl w:val="0"/>
        </w:rPr>
      </w:r>
    </w:p>
    <w:p w:rsidR="00000000" w:rsidDel="00000000" w:rsidP="00000000" w:rsidRDefault="00000000" w:rsidRPr="00000000" w14:paraId="00000452">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Q42 Which process group focuses on completing the requirements of the project?</w:t>
      </w:r>
    </w:p>
    <w:p w:rsidR="00000000" w:rsidDel="00000000" w:rsidP="00000000" w:rsidRDefault="00000000" w:rsidRPr="00000000" w14:paraId="00000453">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425700"/>
            <wp:effectExtent b="0" l="0" r="0" t="0"/>
            <wp:docPr id="245" name="image240.png"/>
            <a:graphic>
              <a:graphicData uri="http://schemas.openxmlformats.org/drawingml/2006/picture">
                <pic:pic>
                  <pic:nvPicPr>
                    <pic:cNvPr id="0" name="image240.png"/>
                    <pic:cNvPicPr preferRelativeResize="0"/>
                  </pic:nvPicPr>
                  <pic:blipFill>
                    <a:blip r:embed="rId315"/>
                    <a:srcRect b="0" l="0" r="0" t="0"/>
                    <a:stretch>
                      <a:fillRect/>
                    </a:stretch>
                  </pic:blipFill>
                  <pic:spPr>
                    <a:xfrm>
                      <a:off x="0" y="0"/>
                      <a:ext cx="5731200" cy="2425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Executing</w:t>
      </w:r>
    </w:p>
    <w:p w:rsidR="00000000" w:rsidDel="00000000" w:rsidP="00000000" w:rsidRDefault="00000000" w:rsidRPr="00000000" w14:paraId="00000454">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Q43 </w:t>
      </w:r>
      <w:r w:rsidDel="00000000" w:rsidR="00000000" w:rsidRPr="00000000">
        <w:rPr>
          <w:rFonts w:ascii="Times New Roman" w:cs="Times New Roman" w:eastAsia="Times New Roman" w:hAnsi="Times New Roman"/>
          <w:b w:val="1"/>
          <w:bCs w:val="1"/>
          <w:sz w:val="24"/>
          <w:szCs w:val="24"/>
          <w:rtl w:val="0"/>
        </w:rPr>
        <w:t xml:space="preserve">True or False: The worst organization to use to run a project will always be the functional organization.</w:t>
      </w:r>
    </w:p>
    <w:p w:rsidR="00000000" w:rsidDel="00000000" w:rsidP="00000000" w:rsidRDefault="00000000" w:rsidRPr="00000000" w14:paraId="00000455">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01700"/>
            <wp:effectExtent b="0" l="0" r="0" t="0"/>
            <wp:docPr id="17" name="image5.png"/>
            <a:graphic>
              <a:graphicData uri="http://schemas.openxmlformats.org/drawingml/2006/picture">
                <pic:pic>
                  <pic:nvPicPr>
                    <pic:cNvPr id="0" name="image5.png"/>
                    <pic:cNvPicPr preferRelativeResize="0"/>
                  </pic:nvPicPr>
                  <pic:blipFill>
                    <a:blip r:embed="rId31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False</w:t>
      </w:r>
    </w:p>
    <w:p w:rsidR="00000000" w:rsidDel="00000000" w:rsidP="00000000" w:rsidRDefault="00000000" w:rsidRPr="00000000" w14:paraId="00000457">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Q44 </w:t>
      </w:r>
      <w:r w:rsidDel="00000000" w:rsidR="00000000" w:rsidRPr="00000000">
        <w:rPr>
          <w:rFonts w:ascii="Times New Roman" w:cs="Times New Roman" w:eastAsia="Times New Roman" w:hAnsi="Times New Roman"/>
          <w:b w:val="1"/>
          <w:bCs w:val="1"/>
          <w:sz w:val="24"/>
          <w:szCs w:val="24"/>
          <w:rtl w:val="0"/>
        </w:rPr>
        <w:t xml:space="preserve">Which of the following is true about the development of a project charter?</w:t>
      </w:r>
      <w:r w:rsidDel="00000000" w:rsidR="00000000" w:rsidRPr="00000000">
        <w:rPr>
          <w:rtl w:val="0"/>
        </w:rPr>
      </w:r>
    </w:p>
    <w:p w:rsidR="00000000" w:rsidDel="00000000" w:rsidP="00000000" w:rsidRDefault="00000000" w:rsidRPr="00000000" w14:paraId="00000458">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130300"/>
            <wp:effectExtent b="0" l="0" r="0" t="0"/>
            <wp:docPr id="136" name="image134.png"/>
            <a:graphic>
              <a:graphicData uri="http://schemas.openxmlformats.org/drawingml/2006/picture">
                <pic:pic>
                  <pic:nvPicPr>
                    <pic:cNvPr id="0" name="image134.png"/>
                    <pic:cNvPicPr preferRelativeResize="0"/>
                  </pic:nvPicPr>
                  <pic:blipFill>
                    <a:blip r:embed="rId317"/>
                    <a:srcRect b="0" l="0" r="0" t="0"/>
                    <a:stretch>
                      <a:fillRect/>
                    </a:stretch>
                  </pic:blipFill>
                  <pic:spPr>
                    <a:xfrm>
                      <a:off x="0" y="0"/>
                      <a:ext cx="5731200" cy="11303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D. The project manager creates the project charter, and the sponsor approves it</w:t>
      </w:r>
    </w:p>
    <w:p w:rsidR="00000000" w:rsidDel="00000000" w:rsidP="00000000" w:rsidRDefault="00000000" w:rsidRPr="00000000" w14:paraId="00000459">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Q45 </w:t>
      </w:r>
      <w:r w:rsidDel="00000000" w:rsidR="00000000" w:rsidRPr="00000000">
        <w:rPr>
          <w:rFonts w:ascii="Times New Roman" w:cs="Times New Roman" w:eastAsia="Times New Roman" w:hAnsi="Times New Roman"/>
          <w:b w:val="1"/>
          <w:bCs w:val="1"/>
          <w:sz w:val="24"/>
          <w:szCs w:val="24"/>
          <w:rtl w:val="0"/>
        </w:rPr>
        <w:t xml:space="preserve">When you use the RACI or Responsible, Accountable, Consult, Inform version of the RAM, those consulted persons are:</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384300"/>
            <wp:effectExtent b="0" l="0" r="0" t="0"/>
            <wp:docPr id="81" name="image79.png"/>
            <a:graphic>
              <a:graphicData uri="http://schemas.openxmlformats.org/drawingml/2006/picture">
                <pic:pic>
                  <pic:nvPicPr>
                    <pic:cNvPr id="0" name="image79.png"/>
                    <pic:cNvPicPr preferRelativeResize="0"/>
                  </pic:nvPicPr>
                  <pic:blipFill>
                    <a:blip r:embed="rId31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Providing subject matter expertise</w:t>
      </w:r>
    </w:p>
    <w:p w:rsidR="00000000" w:rsidDel="00000000" w:rsidP="00000000" w:rsidRDefault="00000000" w:rsidRPr="00000000" w14:paraId="0000045B">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tl w:val="0"/>
        </w:rPr>
      </w:r>
    </w:p>
    <w:p w:rsidR="00000000" w:rsidDel="00000000" w:rsidP="00000000" w:rsidRDefault="00000000" w:rsidRPr="00000000" w14:paraId="0000045C">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sz w:val="24"/>
          <w:szCs w:val="24"/>
          <w:rtl w:val="0"/>
        </w:rPr>
        <w:t xml:space="preserve">Q46  </w:t>
      </w:r>
      <w:r w:rsidDel="00000000" w:rsidR="00000000" w:rsidRPr="00000000">
        <w:rPr>
          <w:rFonts w:ascii="Times New Roman" w:cs="Times New Roman" w:eastAsia="Times New Roman" w:hAnsi="Times New Roman"/>
          <w:b w:val="1"/>
          <w:bCs w:val="1"/>
          <w:sz w:val="24"/>
          <w:szCs w:val="24"/>
          <w:rtl w:val="0"/>
        </w:rPr>
        <w:t xml:space="preserve">Which of the following is NOT the output of Plan Scope Management process? (Choose 2 answers)</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35100"/>
            <wp:effectExtent b="0" l="0" r="0" t="0"/>
            <wp:docPr id="109" name="image110.png"/>
            <a:graphic>
              <a:graphicData uri="http://schemas.openxmlformats.org/drawingml/2006/picture">
                <pic:pic>
                  <pic:nvPicPr>
                    <pic:cNvPr id="0" name="image110.png"/>
                    <pic:cNvPicPr preferRelativeResize="0"/>
                  </pic:nvPicPr>
                  <pic:blipFill>
                    <a:blip r:embed="rId319"/>
                    <a:srcRect b="0" l="0" r="0" t="0"/>
                    <a:stretch>
                      <a:fillRect/>
                    </a:stretch>
                  </pic:blipFill>
                  <pic:spPr>
                    <a:xfrm>
                      <a:off x="0" y="0"/>
                      <a:ext cx="5731200" cy="1435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b w:val="1"/>
          <w:bCs w:val="1"/>
          <w:color w:val="ff0000"/>
          <w:sz w:val="24"/>
          <w:szCs w:val="24"/>
          <w:rtl w:val="0"/>
        </w:rPr>
        <w:t xml:space="preserve">C. Quality Management Plan</w:t>
      </w:r>
    </w:p>
    <w:p w:rsidR="00000000" w:rsidDel="00000000" w:rsidP="00000000" w:rsidRDefault="00000000" w:rsidRPr="00000000" w14:paraId="0000045D">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 Time Management Plan</w:t>
      </w:r>
    </w:p>
    <w:p w:rsidR="00000000" w:rsidDel="00000000" w:rsidP="00000000" w:rsidRDefault="00000000" w:rsidRPr="00000000" w14:paraId="0000045E">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Q47 </w:t>
      </w:r>
      <w:r w:rsidDel="00000000" w:rsidR="00000000" w:rsidRPr="00000000">
        <w:rPr>
          <w:rFonts w:ascii="Times New Roman" w:cs="Times New Roman" w:eastAsia="Times New Roman" w:hAnsi="Times New Roman"/>
          <w:b w:val="1"/>
          <w:bCs w:val="1"/>
          <w:sz w:val="24"/>
          <w:szCs w:val="24"/>
          <w:rtl w:val="0"/>
        </w:rPr>
        <w:t xml:space="preserve">True or False: Project Cost Management processes aim to help the project can be completed within the approved budget.</w:t>
        <w:br w:type="textWrapp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965200"/>
            <wp:effectExtent b="0" l="0" r="0" t="0"/>
            <wp:docPr id="101" name="image87.png"/>
            <a:graphic>
              <a:graphicData uri="http://schemas.openxmlformats.org/drawingml/2006/picture">
                <pic:pic>
                  <pic:nvPicPr>
                    <pic:cNvPr id="0" name="image87.png"/>
                    <pic:cNvPicPr preferRelativeResize="0"/>
                  </pic:nvPicPr>
                  <pic:blipFill>
                    <a:blip r:embed="rId32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True</w:t>
      </w:r>
    </w:p>
    <w:p w:rsidR="00000000" w:rsidDel="00000000" w:rsidP="00000000" w:rsidRDefault="00000000" w:rsidRPr="00000000" w14:paraId="00000460">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61">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Q49 </w:t>
      </w:r>
      <w:r w:rsidDel="00000000" w:rsidR="00000000" w:rsidRPr="00000000">
        <w:rPr>
          <w:rFonts w:ascii="Times New Roman" w:cs="Times New Roman" w:eastAsia="Times New Roman" w:hAnsi="Times New Roman"/>
          <w:b w:val="1"/>
          <w:bCs w:val="1"/>
          <w:sz w:val="24"/>
          <w:szCs w:val="24"/>
          <w:rtl w:val="0"/>
        </w:rPr>
        <w:t xml:space="preserve">(Choose 2 answers)</w:t>
      </w:r>
    </w:p>
    <w:p w:rsidR="00000000" w:rsidDel="00000000" w:rsidP="00000000" w:rsidRDefault="00000000" w:rsidRPr="00000000" w14:paraId="00000462">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Different estimating techniques serve different purpose, which of the following statements are correct</w:t>
      </w:r>
    </w:p>
    <w:p w:rsidR="00000000" w:rsidDel="00000000" w:rsidP="00000000" w:rsidRDefault="00000000" w:rsidRPr="00000000" w14:paraId="00000463">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1435100"/>
            <wp:effectExtent b="0" l="0" r="0" t="0"/>
            <wp:docPr id="296" name="image290.png"/>
            <a:graphic>
              <a:graphicData uri="http://schemas.openxmlformats.org/drawingml/2006/picture">
                <pic:pic>
                  <pic:nvPicPr>
                    <pic:cNvPr id="0" name="image290.png"/>
                    <pic:cNvPicPr preferRelativeResize="0"/>
                  </pic:nvPicPr>
                  <pic:blipFill>
                    <a:blip r:embed="rId32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 When activity duration or resource quantities are uncertain, use top-down estimating techniques.</w:t>
      </w:r>
    </w:p>
    <w:p w:rsidR="00000000" w:rsidDel="00000000" w:rsidP="00000000" w:rsidRDefault="00000000" w:rsidRPr="00000000" w14:paraId="00000465">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B. When detail is available and accuracy is needed, use bottom-up estimating techniques.</w:t>
      </w:r>
    </w:p>
    <w:p w:rsidR="00000000" w:rsidDel="00000000" w:rsidP="00000000" w:rsidRDefault="00000000" w:rsidRPr="00000000" w14:paraId="00000466">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activity =&gt; top-down</w:t>
      </w:r>
    </w:p>
    <w:p w:rsidR="00000000" w:rsidDel="00000000" w:rsidP="00000000" w:rsidRDefault="00000000" w:rsidRPr="00000000" w14:paraId="00000467">
      <w:pPr>
        <w:spacing w:after="240" w:before="240"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tl w:val="0"/>
        </w:rPr>
        <w:t xml:space="preserve">details =&gt; bottom-up</w:t>
      </w:r>
    </w:p>
    <w:p w:rsidR="00000000" w:rsidDel="00000000" w:rsidP="00000000" w:rsidRDefault="00000000" w:rsidRPr="00000000" w14:paraId="00000468">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bCs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uong Khanh Ly (K17 HL)" w:id="0" w:date="2025-04-28T05:11:22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false?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fffff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7.png"/><Relationship Id="rId190" Type="http://schemas.openxmlformats.org/officeDocument/2006/relationships/image" Target="media/image77.png"/><Relationship Id="rId42" Type="http://schemas.openxmlformats.org/officeDocument/2006/relationships/image" Target="media/image117.png"/><Relationship Id="rId41" Type="http://schemas.openxmlformats.org/officeDocument/2006/relationships/image" Target="media/image284.png"/><Relationship Id="rId44" Type="http://schemas.openxmlformats.org/officeDocument/2006/relationships/image" Target="media/image11.png"/><Relationship Id="rId194" Type="http://schemas.openxmlformats.org/officeDocument/2006/relationships/image" Target="media/image225.png"/><Relationship Id="rId43" Type="http://schemas.openxmlformats.org/officeDocument/2006/relationships/image" Target="media/image40.png"/><Relationship Id="rId193" Type="http://schemas.openxmlformats.org/officeDocument/2006/relationships/image" Target="media/image279.png"/><Relationship Id="rId46" Type="http://schemas.openxmlformats.org/officeDocument/2006/relationships/image" Target="media/image137.png"/><Relationship Id="rId192" Type="http://schemas.openxmlformats.org/officeDocument/2006/relationships/image" Target="media/image62.png"/><Relationship Id="rId45" Type="http://schemas.openxmlformats.org/officeDocument/2006/relationships/image" Target="media/image287.png"/><Relationship Id="rId191" Type="http://schemas.openxmlformats.org/officeDocument/2006/relationships/image" Target="media/image54.png"/><Relationship Id="rId48" Type="http://schemas.openxmlformats.org/officeDocument/2006/relationships/image" Target="media/image198.png"/><Relationship Id="rId187" Type="http://schemas.openxmlformats.org/officeDocument/2006/relationships/image" Target="media/image241.png"/><Relationship Id="rId47" Type="http://schemas.openxmlformats.org/officeDocument/2006/relationships/image" Target="media/image218.png"/><Relationship Id="rId186" Type="http://schemas.openxmlformats.org/officeDocument/2006/relationships/image" Target="media/image57.png"/><Relationship Id="rId185" Type="http://schemas.openxmlformats.org/officeDocument/2006/relationships/image" Target="media/image296.png"/><Relationship Id="rId49" Type="http://schemas.openxmlformats.org/officeDocument/2006/relationships/image" Target="media/image94.png"/><Relationship Id="rId184" Type="http://schemas.openxmlformats.org/officeDocument/2006/relationships/image" Target="media/image303.png"/><Relationship Id="rId189" Type="http://schemas.openxmlformats.org/officeDocument/2006/relationships/image" Target="media/image82.png"/><Relationship Id="rId188" Type="http://schemas.openxmlformats.org/officeDocument/2006/relationships/image" Target="media/image143.png"/><Relationship Id="rId31" Type="http://schemas.openxmlformats.org/officeDocument/2006/relationships/image" Target="media/image118.png"/><Relationship Id="rId30" Type="http://schemas.openxmlformats.org/officeDocument/2006/relationships/image" Target="media/image276.png"/><Relationship Id="rId33" Type="http://schemas.openxmlformats.org/officeDocument/2006/relationships/image" Target="media/image83.png"/><Relationship Id="rId183" Type="http://schemas.openxmlformats.org/officeDocument/2006/relationships/image" Target="media/image232.png"/><Relationship Id="rId32" Type="http://schemas.openxmlformats.org/officeDocument/2006/relationships/image" Target="media/image85.png"/><Relationship Id="rId182" Type="http://schemas.openxmlformats.org/officeDocument/2006/relationships/image" Target="media/image93.png"/><Relationship Id="rId35" Type="http://schemas.openxmlformats.org/officeDocument/2006/relationships/image" Target="media/image272.png"/><Relationship Id="rId181" Type="http://schemas.openxmlformats.org/officeDocument/2006/relationships/image" Target="media/image220.png"/><Relationship Id="rId34" Type="http://schemas.openxmlformats.org/officeDocument/2006/relationships/image" Target="media/image147.png"/><Relationship Id="rId180" Type="http://schemas.openxmlformats.org/officeDocument/2006/relationships/image" Target="media/image294.png"/><Relationship Id="rId37" Type="http://schemas.openxmlformats.org/officeDocument/2006/relationships/image" Target="media/image70.png"/><Relationship Id="rId176" Type="http://schemas.openxmlformats.org/officeDocument/2006/relationships/image" Target="media/image56.png"/><Relationship Id="rId297" Type="http://schemas.openxmlformats.org/officeDocument/2006/relationships/image" Target="media/image238.png"/><Relationship Id="rId36" Type="http://schemas.openxmlformats.org/officeDocument/2006/relationships/image" Target="media/image18.png"/><Relationship Id="rId175" Type="http://schemas.openxmlformats.org/officeDocument/2006/relationships/image" Target="media/image132.png"/><Relationship Id="rId296" Type="http://schemas.openxmlformats.org/officeDocument/2006/relationships/image" Target="media/image196.png"/><Relationship Id="rId39" Type="http://schemas.openxmlformats.org/officeDocument/2006/relationships/image" Target="media/image199.png"/><Relationship Id="rId174" Type="http://schemas.openxmlformats.org/officeDocument/2006/relationships/image" Target="media/image43.png"/><Relationship Id="rId295" Type="http://schemas.openxmlformats.org/officeDocument/2006/relationships/image" Target="media/image208.png"/><Relationship Id="rId38" Type="http://schemas.openxmlformats.org/officeDocument/2006/relationships/image" Target="media/image197.png"/><Relationship Id="rId173" Type="http://schemas.openxmlformats.org/officeDocument/2006/relationships/image" Target="media/image297.png"/><Relationship Id="rId294" Type="http://schemas.openxmlformats.org/officeDocument/2006/relationships/image" Target="media/image235.png"/><Relationship Id="rId179" Type="http://schemas.openxmlformats.org/officeDocument/2006/relationships/image" Target="media/image223.png"/><Relationship Id="rId178" Type="http://schemas.openxmlformats.org/officeDocument/2006/relationships/image" Target="media/image33.png"/><Relationship Id="rId299" Type="http://schemas.openxmlformats.org/officeDocument/2006/relationships/image" Target="media/image166.png"/><Relationship Id="rId177" Type="http://schemas.openxmlformats.org/officeDocument/2006/relationships/image" Target="media/image245.png"/><Relationship Id="rId298" Type="http://schemas.openxmlformats.org/officeDocument/2006/relationships/image" Target="media/image125.png"/><Relationship Id="rId20" Type="http://schemas.openxmlformats.org/officeDocument/2006/relationships/image" Target="media/image46.png"/><Relationship Id="rId22" Type="http://schemas.openxmlformats.org/officeDocument/2006/relationships/image" Target="media/image185.png"/><Relationship Id="rId21" Type="http://schemas.openxmlformats.org/officeDocument/2006/relationships/image" Target="media/image165.png"/><Relationship Id="rId24" Type="http://schemas.openxmlformats.org/officeDocument/2006/relationships/image" Target="media/image122.png"/><Relationship Id="rId23" Type="http://schemas.openxmlformats.org/officeDocument/2006/relationships/image" Target="media/image100.png"/><Relationship Id="rId26" Type="http://schemas.openxmlformats.org/officeDocument/2006/relationships/image" Target="media/image267.png"/><Relationship Id="rId25" Type="http://schemas.openxmlformats.org/officeDocument/2006/relationships/image" Target="media/image71.png"/><Relationship Id="rId28" Type="http://schemas.openxmlformats.org/officeDocument/2006/relationships/image" Target="media/image239.png"/><Relationship Id="rId27" Type="http://schemas.openxmlformats.org/officeDocument/2006/relationships/image" Target="media/image205.png"/><Relationship Id="rId29" Type="http://schemas.openxmlformats.org/officeDocument/2006/relationships/image" Target="media/image66.png"/><Relationship Id="rId11" Type="http://schemas.openxmlformats.org/officeDocument/2006/relationships/hyperlink" Target="https://fuoverflow.com/threads/pmg201c_fe_fa23_172015.1189/" TargetMode="External"/><Relationship Id="rId10" Type="http://schemas.openxmlformats.org/officeDocument/2006/relationships/hyperlink" Target="https://fuoverflow.com/threads/pmg201_te2_su23_321426.676/" TargetMode="External"/><Relationship Id="rId13" Type="http://schemas.openxmlformats.org/officeDocument/2006/relationships/hyperlink" Target="https://fuoverflow.com/threads/pmg201c_re_fa23_684554.1235/" TargetMode="External"/><Relationship Id="rId12" Type="http://schemas.openxmlformats.org/officeDocument/2006/relationships/hyperlink" Target="https://fuoverflow.com/threads/pmg201_te2_su23_321426.676/" TargetMode="External"/><Relationship Id="rId15" Type="http://schemas.openxmlformats.org/officeDocument/2006/relationships/hyperlink" Target="https://fuoverflow.com/threads/pmg201c_fesp24_756175.1814/" TargetMode="External"/><Relationship Id="rId198" Type="http://schemas.openxmlformats.org/officeDocument/2006/relationships/image" Target="media/image263.png"/><Relationship Id="rId14" Type="http://schemas.openxmlformats.org/officeDocument/2006/relationships/hyperlink" Target="https://fuoverflow.com/threads/pmg201_te2_su23_321426.676/" TargetMode="External"/><Relationship Id="rId197" Type="http://schemas.openxmlformats.org/officeDocument/2006/relationships/image" Target="media/image217.png"/><Relationship Id="rId17" Type="http://schemas.openxmlformats.org/officeDocument/2006/relationships/hyperlink" Target="https://fuoverflow.com/threads/pmg201c_resp24_534444.1862/" TargetMode="External"/><Relationship Id="rId196" Type="http://schemas.openxmlformats.org/officeDocument/2006/relationships/image" Target="media/image116.png"/><Relationship Id="rId16" Type="http://schemas.openxmlformats.org/officeDocument/2006/relationships/hyperlink" Target="https://fuoverflow.com/threads/pmg201_te2_su23_321426.676/" TargetMode="External"/><Relationship Id="rId195" Type="http://schemas.openxmlformats.org/officeDocument/2006/relationships/image" Target="media/image74.png"/><Relationship Id="rId19" Type="http://schemas.openxmlformats.org/officeDocument/2006/relationships/image" Target="media/image26.png"/><Relationship Id="rId18" Type="http://schemas.openxmlformats.org/officeDocument/2006/relationships/image" Target="media/image34.png"/><Relationship Id="rId199" Type="http://schemas.openxmlformats.org/officeDocument/2006/relationships/image" Target="media/image212.png"/><Relationship Id="rId84" Type="http://schemas.openxmlformats.org/officeDocument/2006/relationships/image" Target="media/image270.png"/><Relationship Id="rId83" Type="http://schemas.openxmlformats.org/officeDocument/2006/relationships/image" Target="media/image37.png"/><Relationship Id="rId86" Type="http://schemas.openxmlformats.org/officeDocument/2006/relationships/image" Target="media/image261.png"/><Relationship Id="rId85" Type="http://schemas.openxmlformats.org/officeDocument/2006/relationships/image" Target="media/image246.png"/><Relationship Id="rId88" Type="http://schemas.openxmlformats.org/officeDocument/2006/relationships/image" Target="media/image1.png"/><Relationship Id="rId150" Type="http://schemas.openxmlformats.org/officeDocument/2006/relationships/image" Target="media/image206.png"/><Relationship Id="rId271" Type="http://schemas.openxmlformats.org/officeDocument/2006/relationships/image" Target="media/image47.png"/><Relationship Id="rId87" Type="http://schemas.openxmlformats.org/officeDocument/2006/relationships/image" Target="media/image236.png"/><Relationship Id="rId270" Type="http://schemas.openxmlformats.org/officeDocument/2006/relationships/image" Target="media/image172.png"/><Relationship Id="rId89" Type="http://schemas.openxmlformats.org/officeDocument/2006/relationships/image" Target="media/image215.png"/><Relationship Id="rId80" Type="http://schemas.openxmlformats.org/officeDocument/2006/relationships/image" Target="media/image88.png"/><Relationship Id="rId82" Type="http://schemas.openxmlformats.org/officeDocument/2006/relationships/image" Target="media/image150.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10.png"/><Relationship Id="rId4" Type="http://schemas.openxmlformats.org/officeDocument/2006/relationships/fontTable" Target="fontTable.xml"/><Relationship Id="rId148" Type="http://schemas.openxmlformats.org/officeDocument/2006/relationships/image" Target="media/image135.png"/><Relationship Id="rId269" Type="http://schemas.openxmlformats.org/officeDocument/2006/relationships/image" Target="media/image89.png"/><Relationship Id="rId9" Type="http://schemas.openxmlformats.org/officeDocument/2006/relationships/hyperlink" Target="https://fuoverflow.com/threads/pmg201c_su24_1_93084.2527/" TargetMode="External"/><Relationship Id="rId143" Type="http://schemas.openxmlformats.org/officeDocument/2006/relationships/image" Target="media/image31.png"/><Relationship Id="rId264" Type="http://schemas.openxmlformats.org/officeDocument/2006/relationships/image" Target="media/image144.png"/><Relationship Id="rId142" Type="http://schemas.openxmlformats.org/officeDocument/2006/relationships/image" Target="media/image243.png"/><Relationship Id="rId263" Type="http://schemas.openxmlformats.org/officeDocument/2006/relationships/image" Target="media/image138.png"/><Relationship Id="rId141" Type="http://schemas.openxmlformats.org/officeDocument/2006/relationships/image" Target="media/image29.png"/><Relationship Id="rId262" Type="http://schemas.openxmlformats.org/officeDocument/2006/relationships/image" Target="media/image298.png"/><Relationship Id="rId140" Type="http://schemas.openxmlformats.org/officeDocument/2006/relationships/image" Target="media/image73.png"/><Relationship Id="rId261" Type="http://schemas.openxmlformats.org/officeDocument/2006/relationships/image" Target="media/image86.png"/><Relationship Id="rId5" Type="http://schemas.openxmlformats.org/officeDocument/2006/relationships/numbering" Target="numbering.xml"/><Relationship Id="rId147" Type="http://schemas.openxmlformats.org/officeDocument/2006/relationships/image" Target="media/image123.png"/><Relationship Id="rId268" Type="http://schemas.openxmlformats.org/officeDocument/2006/relationships/image" Target="media/image98.png"/><Relationship Id="rId6" Type="http://schemas.openxmlformats.org/officeDocument/2006/relationships/styles" Target="styles.xml"/><Relationship Id="rId146" Type="http://schemas.openxmlformats.org/officeDocument/2006/relationships/image" Target="media/image38.png"/><Relationship Id="rId267" Type="http://schemas.openxmlformats.org/officeDocument/2006/relationships/image" Target="media/image84.png"/><Relationship Id="rId7" Type="http://schemas.openxmlformats.org/officeDocument/2006/relationships/hyperlink" Target="https://fuoverflow.com/threads/pmg201c_fe_su23_112009.646/" TargetMode="External"/><Relationship Id="rId145" Type="http://schemas.openxmlformats.org/officeDocument/2006/relationships/image" Target="media/image192.png"/><Relationship Id="rId266" Type="http://schemas.openxmlformats.org/officeDocument/2006/relationships/image" Target="media/image80.png"/><Relationship Id="rId8" Type="http://schemas.openxmlformats.org/officeDocument/2006/relationships/hyperlink" Target="https://fuoverflow.com/threads/pmg201c_su24_2_30201.2575/" TargetMode="External"/><Relationship Id="rId144" Type="http://schemas.openxmlformats.org/officeDocument/2006/relationships/image" Target="media/image35.png"/><Relationship Id="rId265" Type="http://schemas.openxmlformats.org/officeDocument/2006/relationships/image" Target="media/image91.png"/><Relationship Id="rId73" Type="http://schemas.openxmlformats.org/officeDocument/2006/relationships/image" Target="media/image49.png"/><Relationship Id="rId72" Type="http://schemas.openxmlformats.org/officeDocument/2006/relationships/image" Target="media/image304.png"/><Relationship Id="rId75" Type="http://schemas.openxmlformats.org/officeDocument/2006/relationships/image" Target="media/image289.png"/><Relationship Id="rId74" Type="http://schemas.openxmlformats.org/officeDocument/2006/relationships/image" Target="media/image194.png"/><Relationship Id="rId77" Type="http://schemas.openxmlformats.org/officeDocument/2006/relationships/image" Target="media/image301.png"/><Relationship Id="rId260" Type="http://schemas.openxmlformats.org/officeDocument/2006/relationships/image" Target="media/image257.png"/><Relationship Id="rId76" Type="http://schemas.openxmlformats.org/officeDocument/2006/relationships/image" Target="media/image283.png"/><Relationship Id="rId79" Type="http://schemas.openxmlformats.org/officeDocument/2006/relationships/image" Target="media/image256.png"/><Relationship Id="rId78" Type="http://schemas.openxmlformats.org/officeDocument/2006/relationships/image" Target="media/image2.png"/><Relationship Id="rId71" Type="http://schemas.openxmlformats.org/officeDocument/2006/relationships/image" Target="media/image63.png"/><Relationship Id="rId70" Type="http://schemas.openxmlformats.org/officeDocument/2006/relationships/image" Target="media/image28.png"/><Relationship Id="rId139" Type="http://schemas.openxmlformats.org/officeDocument/2006/relationships/image" Target="media/image129.png"/><Relationship Id="rId138" Type="http://schemas.openxmlformats.org/officeDocument/2006/relationships/image" Target="media/image50.png"/><Relationship Id="rId259" Type="http://schemas.openxmlformats.org/officeDocument/2006/relationships/image" Target="media/image191.png"/><Relationship Id="rId137" Type="http://schemas.openxmlformats.org/officeDocument/2006/relationships/image" Target="media/image188.png"/><Relationship Id="rId258" Type="http://schemas.openxmlformats.org/officeDocument/2006/relationships/image" Target="media/image275.png"/><Relationship Id="rId132" Type="http://schemas.openxmlformats.org/officeDocument/2006/relationships/image" Target="media/image106.png"/><Relationship Id="rId253" Type="http://schemas.openxmlformats.org/officeDocument/2006/relationships/image" Target="media/image177.png"/><Relationship Id="rId131" Type="http://schemas.openxmlformats.org/officeDocument/2006/relationships/image" Target="media/image67.png"/><Relationship Id="rId252" Type="http://schemas.openxmlformats.org/officeDocument/2006/relationships/image" Target="media/image124.png"/><Relationship Id="rId130" Type="http://schemas.openxmlformats.org/officeDocument/2006/relationships/image" Target="media/image41.png"/><Relationship Id="rId251" Type="http://schemas.openxmlformats.org/officeDocument/2006/relationships/image" Target="media/image182.png"/><Relationship Id="rId250" Type="http://schemas.openxmlformats.org/officeDocument/2006/relationships/image" Target="media/image158.png"/><Relationship Id="rId136" Type="http://schemas.openxmlformats.org/officeDocument/2006/relationships/image" Target="media/image214.png"/><Relationship Id="rId257" Type="http://schemas.openxmlformats.org/officeDocument/2006/relationships/image" Target="media/image95.png"/><Relationship Id="rId135" Type="http://schemas.openxmlformats.org/officeDocument/2006/relationships/image" Target="media/image52.png"/><Relationship Id="rId256" Type="http://schemas.openxmlformats.org/officeDocument/2006/relationships/image" Target="media/image174.png"/><Relationship Id="rId134" Type="http://schemas.openxmlformats.org/officeDocument/2006/relationships/image" Target="media/image65.png"/><Relationship Id="rId255" Type="http://schemas.openxmlformats.org/officeDocument/2006/relationships/image" Target="media/image36.png"/><Relationship Id="rId133" Type="http://schemas.openxmlformats.org/officeDocument/2006/relationships/image" Target="media/image285.png"/><Relationship Id="rId254" Type="http://schemas.openxmlformats.org/officeDocument/2006/relationships/image" Target="media/image252.png"/><Relationship Id="rId62" Type="http://schemas.openxmlformats.org/officeDocument/2006/relationships/image" Target="media/image96.png"/><Relationship Id="rId61" Type="http://schemas.openxmlformats.org/officeDocument/2006/relationships/image" Target="media/image39.png"/><Relationship Id="rId64" Type="http://schemas.openxmlformats.org/officeDocument/2006/relationships/image" Target="media/image146.png"/><Relationship Id="rId63" Type="http://schemas.openxmlformats.org/officeDocument/2006/relationships/image" Target="media/image180.png"/><Relationship Id="rId66" Type="http://schemas.openxmlformats.org/officeDocument/2006/relationships/image" Target="media/image68.png"/><Relationship Id="rId172" Type="http://schemas.openxmlformats.org/officeDocument/2006/relationships/image" Target="media/image300.png"/><Relationship Id="rId293" Type="http://schemas.openxmlformats.org/officeDocument/2006/relationships/image" Target="media/image226.png"/><Relationship Id="rId65" Type="http://schemas.openxmlformats.org/officeDocument/2006/relationships/image" Target="media/image140.png"/><Relationship Id="rId171" Type="http://schemas.openxmlformats.org/officeDocument/2006/relationships/image" Target="media/image248.png"/><Relationship Id="rId292" Type="http://schemas.openxmlformats.org/officeDocument/2006/relationships/image" Target="media/image8.png"/><Relationship Id="rId68" Type="http://schemas.openxmlformats.org/officeDocument/2006/relationships/image" Target="media/image207.png"/><Relationship Id="rId170" Type="http://schemas.openxmlformats.org/officeDocument/2006/relationships/image" Target="media/image265.png"/><Relationship Id="rId291" Type="http://schemas.openxmlformats.org/officeDocument/2006/relationships/image" Target="media/image127.png"/><Relationship Id="rId67" Type="http://schemas.openxmlformats.org/officeDocument/2006/relationships/image" Target="media/image203.png"/><Relationship Id="rId290" Type="http://schemas.openxmlformats.org/officeDocument/2006/relationships/image" Target="media/image292.png"/><Relationship Id="rId60" Type="http://schemas.openxmlformats.org/officeDocument/2006/relationships/image" Target="media/image231.png"/><Relationship Id="rId165" Type="http://schemas.openxmlformats.org/officeDocument/2006/relationships/image" Target="media/image32.png"/><Relationship Id="rId286" Type="http://schemas.openxmlformats.org/officeDocument/2006/relationships/image" Target="media/image15.png"/><Relationship Id="rId69" Type="http://schemas.openxmlformats.org/officeDocument/2006/relationships/image" Target="media/image10.png"/><Relationship Id="rId164" Type="http://schemas.openxmlformats.org/officeDocument/2006/relationships/image" Target="media/image90.png"/><Relationship Id="rId285" Type="http://schemas.openxmlformats.org/officeDocument/2006/relationships/image" Target="media/image69.png"/><Relationship Id="rId163" Type="http://schemas.openxmlformats.org/officeDocument/2006/relationships/image" Target="media/image6.png"/><Relationship Id="rId284" Type="http://schemas.openxmlformats.org/officeDocument/2006/relationships/image" Target="media/image255.png"/><Relationship Id="rId162" Type="http://schemas.openxmlformats.org/officeDocument/2006/relationships/image" Target="media/image45.png"/><Relationship Id="rId283" Type="http://schemas.openxmlformats.org/officeDocument/2006/relationships/image" Target="media/image209.png"/><Relationship Id="rId169" Type="http://schemas.openxmlformats.org/officeDocument/2006/relationships/image" Target="media/image111.png"/><Relationship Id="rId168" Type="http://schemas.openxmlformats.org/officeDocument/2006/relationships/image" Target="media/image164.png"/><Relationship Id="rId289" Type="http://schemas.openxmlformats.org/officeDocument/2006/relationships/image" Target="media/image234.png"/><Relationship Id="rId167" Type="http://schemas.openxmlformats.org/officeDocument/2006/relationships/image" Target="media/image184.png"/><Relationship Id="rId288" Type="http://schemas.openxmlformats.org/officeDocument/2006/relationships/image" Target="media/image153.png"/><Relationship Id="rId166" Type="http://schemas.openxmlformats.org/officeDocument/2006/relationships/image" Target="media/image7.png"/><Relationship Id="rId287" Type="http://schemas.openxmlformats.org/officeDocument/2006/relationships/image" Target="media/image293.png"/><Relationship Id="rId51" Type="http://schemas.openxmlformats.org/officeDocument/2006/relationships/image" Target="media/image170.png"/><Relationship Id="rId50" Type="http://schemas.openxmlformats.org/officeDocument/2006/relationships/image" Target="media/image247.png"/><Relationship Id="rId53" Type="http://schemas.openxmlformats.org/officeDocument/2006/relationships/image" Target="media/image112.png"/><Relationship Id="rId52" Type="http://schemas.openxmlformats.org/officeDocument/2006/relationships/image" Target="media/image274.png"/><Relationship Id="rId55" Type="http://schemas.openxmlformats.org/officeDocument/2006/relationships/image" Target="media/image119.png"/><Relationship Id="rId161" Type="http://schemas.openxmlformats.org/officeDocument/2006/relationships/image" Target="media/image190.png"/><Relationship Id="rId282" Type="http://schemas.openxmlformats.org/officeDocument/2006/relationships/image" Target="media/image277.png"/><Relationship Id="rId54" Type="http://schemas.openxmlformats.org/officeDocument/2006/relationships/image" Target="media/image195.png"/><Relationship Id="rId160" Type="http://schemas.openxmlformats.org/officeDocument/2006/relationships/image" Target="media/image151.png"/><Relationship Id="rId281" Type="http://schemas.openxmlformats.org/officeDocument/2006/relationships/image" Target="media/image60.png"/><Relationship Id="rId57" Type="http://schemas.openxmlformats.org/officeDocument/2006/relationships/image" Target="media/image58.png"/><Relationship Id="rId280" Type="http://schemas.openxmlformats.org/officeDocument/2006/relationships/image" Target="media/image159.png"/><Relationship Id="rId56" Type="http://schemas.openxmlformats.org/officeDocument/2006/relationships/image" Target="media/image187.png"/><Relationship Id="rId159" Type="http://schemas.openxmlformats.org/officeDocument/2006/relationships/image" Target="media/image101.png"/><Relationship Id="rId59" Type="http://schemas.openxmlformats.org/officeDocument/2006/relationships/image" Target="media/image131.png"/><Relationship Id="rId154" Type="http://schemas.openxmlformats.org/officeDocument/2006/relationships/image" Target="media/image222.png"/><Relationship Id="rId275" Type="http://schemas.openxmlformats.org/officeDocument/2006/relationships/image" Target="media/image161.png"/><Relationship Id="rId58" Type="http://schemas.openxmlformats.org/officeDocument/2006/relationships/image" Target="media/image178.png"/><Relationship Id="rId153" Type="http://schemas.openxmlformats.org/officeDocument/2006/relationships/image" Target="media/image201.png"/><Relationship Id="rId274" Type="http://schemas.openxmlformats.org/officeDocument/2006/relationships/image" Target="media/image251.png"/><Relationship Id="rId152" Type="http://schemas.openxmlformats.org/officeDocument/2006/relationships/image" Target="media/image268.png"/><Relationship Id="rId273" Type="http://schemas.openxmlformats.org/officeDocument/2006/relationships/image" Target="media/image259.png"/><Relationship Id="rId151" Type="http://schemas.openxmlformats.org/officeDocument/2006/relationships/image" Target="media/image92.png"/><Relationship Id="rId272" Type="http://schemas.openxmlformats.org/officeDocument/2006/relationships/image" Target="media/image136.png"/><Relationship Id="rId158" Type="http://schemas.openxmlformats.org/officeDocument/2006/relationships/image" Target="media/image17.png"/><Relationship Id="rId279" Type="http://schemas.openxmlformats.org/officeDocument/2006/relationships/image" Target="media/image99.png"/><Relationship Id="rId157" Type="http://schemas.openxmlformats.org/officeDocument/2006/relationships/image" Target="media/image23.png"/><Relationship Id="rId278" Type="http://schemas.openxmlformats.org/officeDocument/2006/relationships/image" Target="media/image163.png"/><Relationship Id="rId156" Type="http://schemas.openxmlformats.org/officeDocument/2006/relationships/image" Target="media/image102.png"/><Relationship Id="rId277" Type="http://schemas.openxmlformats.org/officeDocument/2006/relationships/image" Target="media/image13.png"/><Relationship Id="rId155" Type="http://schemas.openxmlformats.org/officeDocument/2006/relationships/image" Target="media/image115.png"/><Relationship Id="rId276" Type="http://schemas.openxmlformats.org/officeDocument/2006/relationships/image" Target="media/image278.png"/><Relationship Id="rId107" Type="http://schemas.openxmlformats.org/officeDocument/2006/relationships/image" Target="media/image141.png"/><Relationship Id="rId228" Type="http://schemas.openxmlformats.org/officeDocument/2006/relationships/image" Target="media/image269.png"/><Relationship Id="rId106" Type="http://schemas.openxmlformats.org/officeDocument/2006/relationships/image" Target="media/image295.png"/><Relationship Id="rId227" Type="http://schemas.openxmlformats.org/officeDocument/2006/relationships/image" Target="media/image154.png"/><Relationship Id="rId105" Type="http://schemas.openxmlformats.org/officeDocument/2006/relationships/image" Target="media/image186.png"/><Relationship Id="rId226" Type="http://schemas.openxmlformats.org/officeDocument/2006/relationships/image" Target="media/image254.png"/><Relationship Id="rId104" Type="http://schemas.openxmlformats.org/officeDocument/2006/relationships/image" Target="media/image120.png"/><Relationship Id="rId225" Type="http://schemas.openxmlformats.org/officeDocument/2006/relationships/image" Target="media/image130.png"/><Relationship Id="rId109" Type="http://schemas.openxmlformats.org/officeDocument/2006/relationships/image" Target="media/image113.png"/><Relationship Id="rId108" Type="http://schemas.openxmlformats.org/officeDocument/2006/relationships/image" Target="media/image221.png"/><Relationship Id="rId229" Type="http://schemas.openxmlformats.org/officeDocument/2006/relationships/image" Target="media/image183.png"/><Relationship Id="rId220" Type="http://schemas.openxmlformats.org/officeDocument/2006/relationships/image" Target="media/image160.png"/><Relationship Id="rId103" Type="http://schemas.openxmlformats.org/officeDocument/2006/relationships/image" Target="media/image169.png"/><Relationship Id="rId224" Type="http://schemas.openxmlformats.org/officeDocument/2006/relationships/image" Target="media/image53.png"/><Relationship Id="rId102" Type="http://schemas.openxmlformats.org/officeDocument/2006/relationships/image" Target="media/image229.png"/><Relationship Id="rId223" Type="http://schemas.openxmlformats.org/officeDocument/2006/relationships/image" Target="media/image181.png"/><Relationship Id="rId101" Type="http://schemas.openxmlformats.org/officeDocument/2006/relationships/image" Target="media/image114.png"/><Relationship Id="rId222" Type="http://schemas.openxmlformats.org/officeDocument/2006/relationships/image" Target="media/image156.png"/><Relationship Id="rId100" Type="http://schemas.openxmlformats.org/officeDocument/2006/relationships/image" Target="media/image273.png"/><Relationship Id="rId221" Type="http://schemas.openxmlformats.org/officeDocument/2006/relationships/image" Target="media/image204.png"/><Relationship Id="rId217" Type="http://schemas.openxmlformats.org/officeDocument/2006/relationships/image" Target="media/image9.png"/><Relationship Id="rId216" Type="http://schemas.openxmlformats.org/officeDocument/2006/relationships/image" Target="media/image162.png"/><Relationship Id="rId215" Type="http://schemas.openxmlformats.org/officeDocument/2006/relationships/image" Target="media/image44.png"/><Relationship Id="rId214" Type="http://schemas.openxmlformats.org/officeDocument/2006/relationships/image" Target="media/image175.png"/><Relationship Id="rId219" Type="http://schemas.openxmlformats.org/officeDocument/2006/relationships/image" Target="media/image152.png"/><Relationship Id="rId218" Type="http://schemas.openxmlformats.org/officeDocument/2006/relationships/image" Target="media/image176.png"/><Relationship Id="rId213" Type="http://schemas.openxmlformats.org/officeDocument/2006/relationships/image" Target="media/image264.png"/><Relationship Id="rId212" Type="http://schemas.openxmlformats.org/officeDocument/2006/relationships/image" Target="media/image4.png"/><Relationship Id="rId211" Type="http://schemas.openxmlformats.org/officeDocument/2006/relationships/image" Target="media/image171.png"/><Relationship Id="rId210" Type="http://schemas.openxmlformats.org/officeDocument/2006/relationships/image" Target="media/image219.png"/><Relationship Id="rId129" Type="http://schemas.openxmlformats.org/officeDocument/2006/relationships/image" Target="media/image14.png"/><Relationship Id="rId128" Type="http://schemas.openxmlformats.org/officeDocument/2006/relationships/image" Target="media/image288.png"/><Relationship Id="rId249" Type="http://schemas.openxmlformats.org/officeDocument/2006/relationships/image" Target="media/image253.png"/><Relationship Id="rId127" Type="http://schemas.openxmlformats.org/officeDocument/2006/relationships/image" Target="media/image51.png"/><Relationship Id="rId248" Type="http://schemas.openxmlformats.org/officeDocument/2006/relationships/image" Target="media/image142.png"/><Relationship Id="rId126" Type="http://schemas.openxmlformats.org/officeDocument/2006/relationships/image" Target="media/image149.png"/><Relationship Id="rId247" Type="http://schemas.openxmlformats.org/officeDocument/2006/relationships/hyperlink" Target="https://fuoverflow.com/threads/pmg201c_re_fa23_684554.1235/" TargetMode="External"/><Relationship Id="rId121" Type="http://schemas.openxmlformats.org/officeDocument/2006/relationships/image" Target="media/image211.png"/><Relationship Id="rId242" Type="http://schemas.openxmlformats.org/officeDocument/2006/relationships/image" Target="media/image228.png"/><Relationship Id="rId120" Type="http://schemas.openxmlformats.org/officeDocument/2006/relationships/image" Target="media/image299.png"/><Relationship Id="rId241" Type="http://schemas.openxmlformats.org/officeDocument/2006/relationships/image" Target="media/image97.png"/><Relationship Id="rId240" Type="http://schemas.openxmlformats.org/officeDocument/2006/relationships/image" Target="media/image81.png"/><Relationship Id="rId125" Type="http://schemas.openxmlformats.org/officeDocument/2006/relationships/image" Target="media/image25.png"/><Relationship Id="rId246" Type="http://schemas.openxmlformats.org/officeDocument/2006/relationships/image" Target="media/image21.png"/><Relationship Id="rId124" Type="http://schemas.openxmlformats.org/officeDocument/2006/relationships/image" Target="media/image107.png"/><Relationship Id="rId245" Type="http://schemas.openxmlformats.org/officeDocument/2006/relationships/image" Target="media/image233.png"/><Relationship Id="rId123" Type="http://schemas.openxmlformats.org/officeDocument/2006/relationships/image" Target="media/image213.png"/><Relationship Id="rId244" Type="http://schemas.openxmlformats.org/officeDocument/2006/relationships/image" Target="media/image167.png"/><Relationship Id="rId122" Type="http://schemas.openxmlformats.org/officeDocument/2006/relationships/image" Target="media/image139.png"/><Relationship Id="rId243" Type="http://schemas.openxmlformats.org/officeDocument/2006/relationships/image" Target="media/image30.png"/><Relationship Id="rId95" Type="http://schemas.openxmlformats.org/officeDocument/2006/relationships/image" Target="media/image227.png"/><Relationship Id="rId94" Type="http://schemas.openxmlformats.org/officeDocument/2006/relationships/image" Target="media/image281.png"/><Relationship Id="rId97" Type="http://schemas.openxmlformats.org/officeDocument/2006/relationships/image" Target="media/image179.png"/><Relationship Id="rId96" Type="http://schemas.openxmlformats.org/officeDocument/2006/relationships/image" Target="media/image24.png"/><Relationship Id="rId99" Type="http://schemas.openxmlformats.org/officeDocument/2006/relationships/image" Target="media/image105.png"/><Relationship Id="rId98" Type="http://schemas.openxmlformats.org/officeDocument/2006/relationships/image" Target="media/image76.png"/><Relationship Id="rId91" Type="http://schemas.openxmlformats.org/officeDocument/2006/relationships/image" Target="media/image20.png"/><Relationship Id="rId90" Type="http://schemas.openxmlformats.org/officeDocument/2006/relationships/image" Target="media/image42.png"/><Relationship Id="rId93" Type="http://schemas.openxmlformats.org/officeDocument/2006/relationships/image" Target="media/image109.png"/><Relationship Id="rId92" Type="http://schemas.openxmlformats.org/officeDocument/2006/relationships/image" Target="media/image216.png"/><Relationship Id="rId118" Type="http://schemas.openxmlformats.org/officeDocument/2006/relationships/image" Target="media/image126.png"/><Relationship Id="rId239" Type="http://schemas.openxmlformats.org/officeDocument/2006/relationships/image" Target="media/image250.png"/><Relationship Id="rId117" Type="http://schemas.openxmlformats.org/officeDocument/2006/relationships/image" Target="media/image145.png"/><Relationship Id="rId238" Type="http://schemas.openxmlformats.org/officeDocument/2006/relationships/image" Target="media/image189.png"/><Relationship Id="rId116" Type="http://schemas.openxmlformats.org/officeDocument/2006/relationships/image" Target="media/image19.png"/><Relationship Id="rId237" Type="http://schemas.openxmlformats.org/officeDocument/2006/relationships/image" Target="media/image224.png"/><Relationship Id="rId115" Type="http://schemas.openxmlformats.org/officeDocument/2006/relationships/image" Target="media/image27.png"/><Relationship Id="rId236" Type="http://schemas.openxmlformats.org/officeDocument/2006/relationships/image" Target="media/image242.png"/><Relationship Id="rId119" Type="http://schemas.openxmlformats.org/officeDocument/2006/relationships/image" Target="media/image55.png"/><Relationship Id="rId110" Type="http://schemas.openxmlformats.org/officeDocument/2006/relationships/image" Target="media/image108.png"/><Relationship Id="rId231" Type="http://schemas.openxmlformats.org/officeDocument/2006/relationships/image" Target="media/image61.png"/><Relationship Id="rId230" Type="http://schemas.openxmlformats.org/officeDocument/2006/relationships/image" Target="media/image78.png"/><Relationship Id="rId114" Type="http://schemas.openxmlformats.org/officeDocument/2006/relationships/image" Target="media/image64.png"/><Relationship Id="rId235" Type="http://schemas.openxmlformats.org/officeDocument/2006/relationships/image" Target="media/image271.png"/><Relationship Id="rId113" Type="http://schemas.openxmlformats.org/officeDocument/2006/relationships/image" Target="media/image244.png"/><Relationship Id="rId234" Type="http://schemas.openxmlformats.org/officeDocument/2006/relationships/image" Target="media/image302.png"/><Relationship Id="rId112" Type="http://schemas.openxmlformats.org/officeDocument/2006/relationships/image" Target="media/image193.png"/><Relationship Id="rId233" Type="http://schemas.openxmlformats.org/officeDocument/2006/relationships/image" Target="media/image200.png"/><Relationship Id="rId111" Type="http://schemas.openxmlformats.org/officeDocument/2006/relationships/image" Target="media/image148.png"/><Relationship Id="rId232" Type="http://schemas.openxmlformats.org/officeDocument/2006/relationships/image" Target="media/image72.png"/><Relationship Id="rId305" Type="http://schemas.openxmlformats.org/officeDocument/2006/relationships/image" Target="media/image22.png"/><Relationship Id="rId304" Type="http://schemas.openxmlformats.org/officeDocument/2006/relationships/image" Target="media/image168.png"/><Relationship Id="rId303" Type="http://schemas.openxmlformats.org/officeDocument/2006/relationships/image" Target="media/image249.png"/><Relationship Id="rId302" Type="http://schemas.openxmlformats.org/officeDocument/2006/relationships/image" Target="media/image260.png"/><Relationship Id="rId309" Type="http://schemas.openxmlformats.org/officeDocument/2006/relationships/image" Target="media/image230.png"/><Relationship Id="rId308" Type="http://schemas.openxmlformats.org/officeDocument/2006/relationships/image" Target="media/image128.png"/><Relationship Id="rId307" Type="http://schemas.openxmlformats.org/officeDocument/2006/relationships/image" Target="media/image157.png"/><Relationship Id="rId306" Type="http://schemas.openxmlformats.org/officeDocument/2006/relationships/image" Target="media/image59.png"/><Relationship Id="rId301" Type="http://schemas.openxmlformats.org/officeDocument/2006/relationships/image" Target="media/image262.png"/><Relationship Id="rId300" Type="http://schemas.openxmlformats.org/officeDocument/2006/relationships/image" Target="media/image266.png"/><Relationship Id="rId206" Type="http://schemas.openxmlformats.org/officeDocument/2006/relationships/image" Target="media/image291.png"/><Relationship Id="rId205" Type="http://schemas.openxmlformats.org/officeDocument/2006/relationships/image" Target="media/image173.png"/><Relationship Id="rId204" Type="http://schemas.openxmlformats.org/officeDocument/2006/relationships/image" Target="media/image3.png"/><Relationship Id="rId203" Type="http://schemas.openxmlformats.org/officeDocument/2006/relationships/image" Target="media/image202.png"/><Relationship Id="rId209" Type="http://schemas.openxmlformats.org/officeDocument/2006/relationships/image" Target="media/image104.png"/><Relationship Id="rId208" Type="http://schemas.openxmlformats.org/officeDocument/2006/relationships/image" Target="media/image12.png"/><Relationship Id="rId207" Type="http://schemas.openxmlformats.org/officeDocument/2006/relationships/image" Target="media/image48.png"/><Relationship Id="rId202" Type="http://schemas.openxmlformats.org/officeDocument/2006/relationships/image" Target="media/image280.png"/><Relationship Id="rId201" Type="http://schemas.openxmlformats.org/officeDocument/2006/relationships/image" Target="media/image282.png"/><Relationship Id="rId200" Type="http://schemas.openxmlformats.org/officeDocument/2006/relationships/image" Target="media/image155.png"/><Relationship Id="rId321" Type="http://schemas.openxmlformats.org/officeDocument/2006/relationships/image" Target="media/image290.png"/><Relationship Id="rId320" Type="http://schemas.openxmlformats.org/officeDocument/2006/relationships/image" Target="media/image87.png"/><Relationship Id="rId316" Type="http://schemas.openxmlformats.org/officeDocument/2006/relationships/image" Target="media/image5.png"/><Relationship Id="rId315" Type="http://schemas.openxmlformats.org/officeDocument/2006/relationships/image" Target="media/image240.png"/><Relationship Id="rId314" Type="http://schemas.openxmlformats.org/officeDocument/2006/relationships/image" Target="media/image133.png"/><Relationship Id="rId313" Type="http://schemas.openxmlformats.org/officeDocument/2006/relationships/image" Target="media/image286.png"/><Relationship Id="rId319" Type="http://schemas.openxmlformats.org/officeDocument/2006/relationships/image" Target="media/image110.png"/><Relationship Id="rId318" Type="http://schemas.openxmlformats.org/officeDocument/2006/relationships/image" Target="media/image79.png"/><Relationship Id="rId317" Type="http://schemas.openxmlformats.org/officeDocument/2006/relationships/image" Target="media/image134.png"/><Relationship Id="rId312" Type="http://schemas.openxmlformats.org/officeDocument/2006/relationships/image" Target="media/image121.png"/><Relationship Id="rId311" Type="http://schemas.openxmlformats.org/officeDocument/2006/relationships/image" Target="media/image103.png"/><Relationship Id="rId310"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